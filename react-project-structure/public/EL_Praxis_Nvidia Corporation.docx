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p" w:displacedByCustomXml="next"/>
    <w:bookmarkEnd w:id="0" w:displacedByCustomXml="next"/>
    <w:sdt>
      <w:sdtPr>
        <w:id w:val="-203332371"/>
        <w:docPartObj>
          <w:docPartGallery w:val="Cover Pages"/>
          <w:docPartUnique/>
        </w:docPartObj>
      </w:sdtPr>
      <w:sdtEndPr>
        <w:rPr>
          <w:b/>
          <w:bCs/>
          <w:sz w:val="24"/>
          <w:szCs w:val="24"/>
        </w:rPr>
      </w:sdtEndPr>
      <w:sdtContent>
        <w:p w14:paraId="5526D3BC" w14:textId="628FB652" w:rsidR="00C13B6A" w:rsidRPr="00150334" w:rsidRDefault="00C13B6A" w:rsidP="00C13B6A">
          <w:pPr>
            <w:tabs>
              <w:tab w:val="left" w:pos="0"/>
            </w:tabs>
            <w:spacing w:before="360" w:after="360"/>
            <w:ind w:left="1800" w:hanging="792"/>
            <w:jc w:val="both"/>
          </w:pPr>
          <w:r w:rsidRPr="00150334">
            <w:rPr>
              <w:noProof/>
              <w:color w:val="FFFFFF" w:themeColor="background1"/>
            </w:rPr>
            <mc:AlternateContent>
              <mc:Choice Requires="wpg">
                <w:drawing>
                  <wp:anchor distT="0" distB="0" distL="114300" distR="114300" simplePos="0" relativeHeight="251658267" behindDoc="1" locked="0" layoutInCell="1" allowOverlap="1" wp14:anchorId="140090EE" wp14:editId="269C5608">
                    <wp:simplePos x="0" y="0"/>
                    <wp:positionH relativeFrom="page">
                      <wp:posOffset>-45720</wp:posOffset>
                    </wp:positionH>
                    <wp:positionV relativeFrom="page">
                      <wp:posOffset>-45720</wp:posOffset>
                    </wp:positionV>
                    <wp:extent cx="7995985" cy="10892790"/>
                    <wp:effectExtent l="0" t="0" r="0" b="22860"/>
                    <wp:wrapNone/>
                    <wp:docPr id="11" name="Group 11"/>
                    <wp:cNvGraphicFramePr/>
                    <a:graphic xmlns:a="http://schemas.openxmlformats.org/drawingml/2006/main">
                      <a:graphicData uri="http://schemas.microsoft.com/office/word/2010/wordprocessingGroup">
                        <wpg:wgp>
                          <wpg:cNvGrpSpPr/>
                          <wpg:grpSpPr>
                            <a:xfrm>
                              <a:off x="0" y="0"/>
                              <a:ext cx="7995985" cy="10892790"/>
                              <a:chOff x="-31279" y="2875116"/>
                              <a:chExt cx="7294923" cy="6268089"/>
                            </a:xfrm>
                          </wpg:grpSpPr>
                          <wps:wsp>
                            <wps:cNvPr id="33" name="Rectangle 33"/>
                            <wps:cNvSpPr/>
                            <wps:spPr>
                              <a:xfrm>
                                <a:off x="-31279" y="2875116"/>
                                <a:ext cx="6912568" cy="6268089"/>
                              </a:xfrm>
                              <a:prstGeom prst="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76E094" w14:textId="77777777" w:rsidR="00C13B6A" w:rsidRPr="00BD3192" w:rsidRDefault="00C13B6A" w:rsidP="00C13B6A">
                                  <w:pPr>
                                    <w:pStyle w:val="NoSpacing"/>
                                    <w:rPr>
                                      <w:b/>
                                      <w:bCs/>
                                      <w:color w:val="FFC000"/>
                                      <w:sz w:val="24"/>
                                      <w:szCs w:val="24"/>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5" name="Text Box 35"/>
                            <wps:cNvSpPr txBox="1"/>
                            <wps:spPr>
                              <a:xfrm>
                                <a:off x="844519" y="8125296"/>
                                <a:ext cx="5077255" cy="4382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C60C30" w14:textId="31408058" w:rsidR="00C13B6A" w:rsidRPr="00BD3192" w:rsidRDefault="007F73C1" w:rsidP="00C13B6A">
                                  <w:pPr>
                                    <w:pStyle w:val="NoSpacing"/>
                                    <w:spacing w:line="360" w:lineRule="exact"/>
                                    <w:ind w:left="-720"/>
                                    <w:rPr>
                                      <w:caps/>
                                      <w:color w:val="FFC000"/>
                                      <w:sz w:val="18"/>
                                      <w:szCs w:val="18"/>
                                    </w:rPr>
                                  </w:pPr>
                                  <w:r>
                                    <w:rPr>
                                      <w:rFonts w:asciiTheme="majorHAnsi" w:hAnsiTheme="majorHAnsi"/>
                                      <w:b/>
                                      <w:bCs/>
                                      <w:color w:val="FFFFFF" w:themeColor="background1"/>
                                      <w:sz w:val="32"/>
                                      <w:szCs w:val="32"/>
                                    </w:rPr>
                                    <w:t xml:space="preserve">Delhi</w:t>
                                  </w:r>
                                  <w:r w:rsidR="001861A3" w:rsidRPr="001861A3">
                                    <w:rPr>
                                      <w:rFonts w:asciiTheme="majorHAnsi" w:hAnsiTheme="majorHAnsi"/>
                                      <w:b/>
                                      <w:bCs/>
                                      <w:color w:val="FFFFFF" w:themeColor="background1"/>
                                      <w:sz w:val="32"/>
                                      <w:szCs w:val="32"/>
                                    </w:rPr>
                                    <w:t/>
                                  </w:r>
                                  <w:r w:rsidR="00ED1C46">
                                    <w:rPr>
                                      <w:rFonts w:asciiTheme="majorHAnsi" w:hAnsiTheme="majorHAnsi"/>
                                      <w:b/>
                                      <w:bCs/>
                                      <w:color w:val="FFFFFF" w:themeColor="background1"/>
                                      <w:sz w:val="32"/>
                                      <w:szCs w:val="32"/>
                                    </w:rPr>
                                    <w:t/>
                                  </w:r>
                                  <w:r w:rsidR="00C13B6A">
                                    <w:rPr>
                                      <w:color w:val="FFFFFF" w:themeColor="background1"/>
                                      <w:sz w:val="32"/>
                                      <w:szCs w:val="32"/>
                                    </w:rPr>
                                    <w:br/>
                                  </w:r>
                                  <w:r w:rsidR="00C13B6A" w:rsidRPr="00BD3192">
                                    <w:rPr>
                                      <w:color w:val="FFFFFF" w:themeColor="background1"/>
                                      <w:sz w:val="18"/>
                                      <w:szCs w:val="18"/>
                                    </w:rPr>
                                    <w:t xml:space="preserve"> </w:t>
                                  </w:r>
                                  <w:r w:rsidR="007F6E12">
                                    <w:rPr>
                                      <w:color w:val="FFFFFF" w:themeColor="background1"/>
                                      <w:sz w:val="18"/>
                                      <w:szCs w:val="18"/>
                                    </w:rPr>
                                    <w:t xml:space="preserve">H-10,BASEMENT,JANGPURA EXTENTION, H,NEW DELHI, New Delhi, Delhi, 110014</w:t>
                                  </w:r>
                                  <w:r w:rsidR="009841A7" w:rsidRPr="009841A7">
                                    <w:rPr>
                                      <w:color w:val="FFFFFF" w:themeColor="background1"/>
                                      <w:sz w:val="18"/>
                                      <w:szCs w:val="18"/>
                                    </w:rPr>
                                    <w:t/>
                                  </w:r>
                                  <w:r w:rsidR="007F6E12">
                                    <w:rPr>
                                      <w:color w:val="FFFFFF" w:themeColor="background1"/>
                                      <w:sz w:val="18"/>
                                      <w:szCs w:val="18"/>
                                    </w:rPr>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s:wsp>
                            <wps:cNvPr id="2062035390" name="Text Box 2062035390"/>
                            <wps:cNvSpPr txBox="1"/>
                            <wps:spPr>
                              <a:xfrm>
                                <a:off x="-31279" y="6043139"/>
                                <a:ext cx="7294923" cy="5700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D7F861" w14:textId="36683934" w:rsidR="00C13B6A" w:rsidRPr="007F73C1" w:rsidRDefault="007F73C1" w:rsidP="00C13B6A">
                                  <w:pPr>
                                    <w:pStyle w:val="NoSpacing"/>
                                    <w:spacing w:line="720" w:lineRule="exact"/>
                                    <w:jc w:val="center"/>
                                    <w:rPr>
                                      <w:caps/>
                                      <w:color w:val="FFFFFF" w:themeColor="background1"/>
                                      <w:sz w:val="36"/>
                                      <w:szCs w:val="36"/>
                                      <w:lang w:val="en-IN"/>
                                    </w:rPr>
                                  </w:pPr>
                                  <w:r>
                                    <w:rPr>
                                      <w:rFonts w:asciiTheme="majorHAnsi" w:hAnsiTheme="majorHAnsi"/>
                                      <w:b/>
                                      <w:bCs/>
                                      <w:color w:val="FFFFFF" w:themeColor="background1"/>
                                      <w:sz w:val="56"/>
                                      <w:szCs w:val="56"/>
                                      <w:lang w:val="en-IN"/>
                                    </w:rPr>
                                    <w:t xml:space="preserve">Technology, Risk, Integrity &amp; Consulting Services</w:t>
                                  </w:r>
                                  <w:r w:rsidR="00741439">
                                    <w:rPr>
                                      <w:rFonts w:asciiTheme="majorHAnsi" w:hAnsiTheme="majorHAnsi"/>
                                      <w:b/>
                                      <w:bCs/>
                                      <w:color w:val="FFFFFF" w:themeColor="background1"/>
                                      <w:sz w:val="56"/>
                                      <w:szCs w:val="56"/>
                                      <w:lang w:val="en-IN"/>
                                    </w:rPr>
                                    <w:t/>
                                  </w:r>
                                  <w:r>
                                    <w:rPr>
                                      <w:rFonts w:asciiTheme="majorHAnsi" w:hAnsiTheme="majorHAnsi"/>
                                      <w:b/>
                                      <w:bCs/>
                                      <w:color w:val="FFFFFF" w:themeColor="background1"/>
                                      <w:sz w:val="56"/>
                                      <w:szCs w:val="56"/>
                                      <w:lang w:val="en-IN"/>
                                    </w:rPr>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s:wsp>
                            <wps:cNvPr id="858236062" name="Text Box 858236062"/>
                            <wps:cNvSpPr txBox="1"/>
                            <wps:spPr>
                              <a:xfrm>
                                <a:off x="819680" y="7270890"/>
                                <a:ext cx="5447465" cy="6942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D33308" w14:textId="730647E2" w:rsidR="00C13B6A" w:rsidRPr="007F73C1" w:rsidRDefault="00C13B6A" w:rsidP="006634A9">
                                  <w:pPr>
                                    <w:pStyle w:val="NoSpacing"/>
                                    <w:tabs>
                                      <w:tab w:val="left" w:pos="-630"/>
                                    </w:tabs>
                                    <w:ind w:hanging="630"/>
                                    <w:jc w:val="center"/>
                                    <w:rPr>
                                      <w:rFonts w:asciiTheme="majorHAnsi" w:eastAsiaTheme="majorEastAsia" w:hAnsiTheme="majorHAnsi" w:cstheme="majorBidi"/>
                                      <w:b/>
                                      <w:color w:val="FFC000"/>
                                      <w:sz w:val="32"/>
                                      <w:szCs w:val="32"/>
                                    </w:rPr>
                                  </w:pPr>
                                  <w:r w:rsidRPr="0042209F">
                                    <w:rPr>
                                      <w:rFonts w:asciiTheme="majorHAnsi" w:eastAsiaTheme="majorEastAsia" w:hAnsiTheme="majorHAnsi" w:cstheme="majorBidi"/>
                                      <w:b/>
                                      <w:color w:val="FFC000"/>
                                      <w:sz w:val="32"/>
                                      <w:szCs w:val="32"/>
                                    </w:rPr>
                                    <w:t xml:space="preserve">Engagement Letter for </w:t>
                                  </w:r>
                                  <w:r w:rsidR="007F73C1">
                                    <w:rPr>
                                      <w:rFonts w:asciiTheme="majorHAnsi" w:eastAsiaTheme="majorEastAsia" w:hAnsiTheme="majorHAnsi" w:cstheme="majorBidi"/>
                                      <w:b/>
                                      <w:color w:val="FFC000"/>
                                      <w:sz w:val="32"/>
                                      <w:szCs w:val="32"/>
                                    </w:rPr>
                                    <w:t xml:space="preserve">Custom Application Development  </w:t>
                                  </w:r>
                                  <w:r w:rsidRPr="0042209F">
                                    <w:rPr>
                                      <w:rFonts w:asciiTheme="majorHAnsi" w:eastAsiaTheme="majorEastAsia" w:hAnsiTheme="majorHAnsi" w:cstheme="majorBidi"/>
                                      <w:b/>
                                      <w:color w:val="FFC000"/>
                                      <w:sz w:val="32"/>
                                      <w:szCs w:val="32"/>
                                    </w:rPr>
                                    <w:t>at</w:t>
                                  </w:r>
                                  <w:r w:rsidR="007F73C1">
                                    <w:rPr>
                                      <w:rFonts w:asciiTheme="majorHAnsi" w:eastAsiaTheme="majorEastAsia" w:hAnsiTheme="majorHAnsi" w:cstheme="majorBidi"/>
                                      <w:b/>
                                      <w:color w:val="FFC000"/>
                                      <w:sz w:val="32"/>
                                      <w:szCs w:val="32"/>
                                    </w:rPr>
                                    <w:t xml:space="preserve"> </w:t>
                                  </w:r>
                                  <w:r w:rsidR="007F73C1">
                                    <w:rPr>
                                      <w:rFonts w:asciiTheme="majorHAnsi" w:eastAsiaTheme="majorEastAsia" w:hAnsiTheme="majorHAnsi" w:cstheme="majorBidi"/>
                                      <w:b/>
                                      <w:color w:val="FFC000"/>
                                      <w:sz w:val="44"/>
                                      <w:szCs w:val="44"/>
                                    </w:rPr>
                                    <w:t xml:space="preserve">Nvidia Corporation</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40090EE" id="Group 11" o:spid="_x0000_s1026" style="position:absolute;left:0;text-align:left;margin-left:-3.6pt;margin-top:-3.6pt;width:629.6pt;height:857.7pt;z-index:-251658213;mso-position-horizontal-relative:page;mso-position-vertical-relative:page" coordorigin="-312,28751" coordsize="72949,62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">
                    <v:rect id="Rectangle 33" o:spid="_x0000_s1027" style="position:absolute;left:-312;top:28751;width:69124;height:6268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" fillcolor="#214b54 [3204]" strokecolor="#214b54 [3204]" strokeweight="1pt">
                      <v:textbox inset="36pt,1in,1in,208.8pt">
                        <w:txbxContent>
                          <w:p w14:paraId="1576E094" w14:textId="77777777" w:rsidR="00C13B6A" w:rsidRPr="00BD3192" w:rsidRDefault="00C13B6A" w:rsidP="00C13B6A">
                            <w:pPr>
                              <w:pStyle w:val="NoSpacing"/>
                              <w:rPr>
                                <w:b/>
                                <w:bCs/>
                                <w:color w:val="FFC000"/>
                                <w:sz w:val="24"/>
                                <w:szCs w:val="24"/>
                              </w:rPr>
                            </w:pPr>
                          </w:p>
                        </w:txbxContent>
                      </v:textbox>
                    </v:rect>
                    <v:shapetype id="_x0000_t202" coordsize="21600,21600" o:spt="202" path="m,l,21600r21600,l21600,xe">
                      <v:stroke joinstyle="miter"/>
                      <v:path gradientshapeok="t" o:connecttype="rect"/>
                    </v:shapetype>
                    <v:shape id="Text Box 35" o:spid="_x0000_s1028" type="#_x0000_t202" style="position:absolute;left:8445;top:81252;width:50772;height:438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p w14:paraId="65C60C30" w14:textId="31408058" w:rsidR="00C13B6A" w:rsidRPr="00BD3192" w:rsidRDefault="007F73C1" w:rsidP="00C13B6A">
                            <w:pPr>
                              <w:pStyle w:val="NoSpacing"/>
                              <w:spacing w:line="360" w:lineRule="exact"/>
                              <w:ind w:left="-720"/>
                              <w:rPr>
                                <w:caps/>
                                <w:color w:val="FFC000"/>
                                <w:sz w:val="18"/>
                                <w:szCs w:val="18"/>
                              </w:rPr>
                            </w:pPr>
                            <w:r>
                              <w:rPr>
                                <w:rFonts w:asciiTheme="majorHAnsi" w:hAnsiTheme="majorHAnsi"/>
                                <w:b/>
                                <w:bCs/>
                                <w:color w:val="FFFFFF" w:themeColor="background1"/>
                                <w:sz w:val="32"/>
                                <w:szCs w:val="32"/>
                              </w:rPr>
                              <w:t xml:space="preserve">Delhi</w:t>
                            </w:r>
                            <w:r w:rsidR="001861A3" w:rsidRPr="001861A3">
                              <w:rPr>
                                <w:rFonts w:asciiTheme="majorHAnsi" w:hAnsiTheme="majorHAnsi"/>
                                <w:b/>
                                <w:bCs/>
                                <w:color w:val="FFFFFF" w:themeColor="background1"/>
                                <w:sz w:val="32"/>
                                <w:szCs w:val="32"/>
                              </w:rPr>
                              <w:t/>
                            </w:r>
                            <w:r w:rsidR="00ED1C46">
                              <w:rPr>
                                <w:rFonts w:asciiTheme="majorHAnsi" w:hAnsiTheme="majorHAnsi"/>
                                <w:b/>
                                <w:bCs/>
                                <w:color w:val="FFFFFF" w:themeColor="background1"/>
                                <w:sz w:val="32"/>
                                <w:szCs w:val="32"/>
                              </w:rPr>
                              <w:t/>
                            </w:r>
                            <w:r w:rsidR="00C13B6A">
                              <w:rPr>
                                <w:color w:val="FFFFFF" w:themeColor="background1"/>
                                <w:sz w:val="32"/>
                                <w:szCs w:val="32"/>
                              </w:rPr>
                              <w:br/>
                            </w:r>
                            <w:r w:rsidR="00C13B6A" w:rsidRPr="00BD3192">
                              <w:rPr>
                                <w:color w:val="FFFFFF" w:themeColor="background1"/>
                                <w:sz w:val="18"/>
                                <w:szCs w:val="18"/>
                              </w:rPr>
                              <w:t xml:space="preserve"> </w:t>
                            </w:r>
                            <w:r w:rsidR="007F6E12">
                              <w:rPr>
                                <w:color w:val="FFFFFF" w:themeColor="background1"/>
                                <w:sz w:val="18"/>
                                <w:szCs w:val="18"/>
                              </w:rPr>
                              <w:t xml:space="preserve">H-10,BASEMENT,JANGPURA EXTENTION, H,NEW DELHI, New Delhi, Delhi, 110014</w:t>
                            </w:r>
                            <w:r w:rsidR="009841A7" w:rsidRPr="009841A7">
                              <w:rPr>
                                <w:color w:val="FFFFFF" w:themeColor="background1"/>
                                <w:sz w:val="18"/>
                                <w:szCs w:val="18"/>
                              </w:rPr>
                              <w:t/>
                            </w:r>
                            <w:r w:rsidR="007F6E12">
                              <w:rPr>
                                <w:color w:val="FFFFFF" w:themeColor="background1"/>
                                <w:sz w:val="18"/>
                                <w:szCs w:val="18"/>
                              </w:rPr>
                              <w:t/>
                            </w:r>
                          </w:p>
                        </w:txbxContent>
                      </v:textbox>
                    </v:shape>
                    <v:shape id="Text Box 2062035390" o:spid="_x0000_s1029" type="#_x0000_t202" style="position:absolute;left:-312;top:60431;width:72948;height:57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" filled="f" stroked="f" strokeweight=".5pt">
                      <v:textbox inset="36pt,0,1in,0">
                        <w:txbxContent>
                          <w:p w14:paraId="01D7F861" w14:textId="36683934" w:rsidR="00C13B6A" w:rsidRPr="007F73C1" w:rsidRDefault="007F73C1" w:rsidP="00C13B6A">
                            <w:pPr>
                              <w:pStyle w:val="NoSpacing"/>
                              <w:spacing w:line="720" w:lineRule="exact"/>
                              <w:jc w:val="center"/>
                              <w:rPr>
                                <w:caps/>
                                <w:color w:val="FFFFFF" w:themeColor="background1"/>
                                <w:sz w:val="36"/>
                                <w:szCs w:val="36"/>
                                <w:lang w:val="en-IN"/>
                              </w:rPr>
                            </w:pPr>
                            <w:r>
                              <w:rPr>
                                <w:rFonts w:asciiTheme="majorHAnsi" w:hAnsiTheme="majorHAnsi"/>
                                <w:b/>
                                <w:bCs/>
                                <w:color w:val="FFFFFF" w:themeColor="background1"/>
                                <w:sz w:val="56"/>
                                <w:szCs w:val="56"/>
                                <w:lang w:val="en-IN"/>
                              </w:rPr>
                              <w:t xml:space="preserve">Technology, Risk, Integrity &amp; Consulting Services</w:t>
                            </w:r>
                            <w:r w:rsidR="00741439">
                              <w:rPr>
                                <w:rFonts w:asciiTheme="majorHAnsi" w:hAnsiTheme="majorHAnsi"/>
                                <w:b/>
                                <w:bCs/>
                                <w:color w:val="FFFFFF" w:themeColor="background1"/>
                                <w:sz w:val="56"/>
                                <w:szCs w:val="56"/>
                                <w:lang w:val="en-IN"/>
                              </w:rPr>
                              <w:t/>
                            </w:r>
                            <w:r>
                              <w:rPr>
                                <w:rFonts w:asciiTheme="majorHAnsi" w:hAnsiTheme="majorHAnsi"/>
                                <w:b/>
                                <w:bCs/>
                                <w:color w:val="FFFFFF" w:themeColor="background1"/>
                                <w:sz w:val="56"/>
                                <w:szCs w:val="56"/>
                                <w:lang w:val="en-IN"/>
                              </w:rPr>
                              <w:t/>
                            </w:r>
                          </w:p>
                        </w:txbxContent>
                      </v:textbox>
                    </v:shape>
                    <v:shape id="Text Box 858236062" o:spid="_x0000_s1030" type="#_x0000_t202" style="position:absolute;left:8196;top:72708;width:54475;height:694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" filled="f" stroked="f" strokeweight=".5pt">
                      <v:textbox inset="36pt,0,1in,0">
                        <w:txbxContent>
                          <w:p w14:paraId="1DD33308" w14:textId="730647E2" w:rsidR="00C13B6A" w:rsidRPr="007F73C1" w:rsidRDefault="00C13B6A" w:rsidP="006634A9">
                            <w:pPr>
                              <w:pStyle w:val="NoSpacing"/>
                              <w:tabs>
                                <w:tab w:val="left" w:pos="-630"/>
                              </w:tabs>
                              <w:ind w:hanging="630"/>
                              <w:jc w:val="center"/>
                              <w:rPr>
                                <w:rFonts w:asciiTheme="majorHAnsi" w:eastAsiaTheme="majorEastAsia" w:hAnsiTheme="majorHAnsi" w:cstheme="majorBidi"/>
                                <w:b/>
                                <w:color w:val="FFC000"/>
                                <w:sz w:val="32"/>
                                <w:szCs w:val="32"/>
                              </w:rPr>
                            </w:pPr>
                            <w:r w:rsidRPr="0042209F">
                              <w:rPr>
                                <w:rFonts w:asciiTheme="majorHAnsi" w:eastAsiaTheme="majorEastAsia" w:hAnsiTheme="majorHAnsi" w:cstheme="majorBidi"/>
                                <w:b/>
                                <w:color w:val="FFC000"/>
                                <w:sz w:val="32"/>
                                <w:szCs w:val="32"/>
                              </w:rPr>
                              <w:t xml:space="preserve">Engagement Letter for </w:t>
                            </w:r>
                            <w:r w:rsidR="007F73C1">
                              <w:rPr>
                                <w:rFonts w:asciiTheme="majorHAnsi" w:eastAsiaTheme="majorEastAsia" w:hAnsiTheme="majorHAnsi" w:cstheme="majorBidi"/>
                                <w:b/>
                                <w:color w:val="FFC000"/>
                                <w:sz w:val="32"/>
                                <w:szCs w:val="32"/>
                              </w:rPr>
                              <w:t xml:space="preserve">Custom Application Development  </w:t>
                            </w:r>
                            <w:r w:rsidRPr="0042209F">
                              <w:rPr>
                                <w:rFonts w:asciiTheme="majorHAnsi" w:eastAsiaTheme="majorEastAsia" w:hAnsiTheme="majorHAnsi" w:cstheme="majorBidi"/>
                                <w:b/>
                                <w:color w:val="FFC000"/>
                                <w:sz w:val="32"/>
                                <w:szCs w:val="32"/>
                              </w:rPr>
                              <w:t>at</w:t>
                            </w:r>
                            <w:r w:rsidR="007F73C1">
                              <w:rPr>
                                <w:rFonts w:asciiTheme="majorHAnsi" w:eastAsiaTheme="majorEastAsia" w:hAnsiTheme="majorHAnsi" w:cstheme="majorBidi"/>
                                <w:b/>
                                <w:color w:val="FFC000"/>
                                <w:sz w:val="32"/>
                                <w:szCs w:val="32"/>
                              </w:rPr>
                              <w:t xml:space="preserve"> </w:t>
                            </w:r>
                            <w:r w:rsidR="007F73C1">
                              <w:rPr>
                                <w:rFonts w:asciiTheme="majorHAnsi" w:eastAsiaTheme="majorEastAsia" w:hAnsiTheme="majorHAnsi" w:cstheme="majorBidi"/>
                                <w:b/>
                                <w:color w:val="FFC000"/>
                                <w:sz w:val="44"/>
                                <w:szCs w:val="44"/>
                              </w:rPr>
                              <w:t xml:space="preserve">Nvidia Corporation</w:t>
                            </w:r>
                          </w:p>
                        </w:txbxContent>
                      </v:textbox>
                    </v:shape>
                    <w10:wrap anchorx="page" anchory="page"/>
                  </v:group>
                </w:pict>
              </mc:Fallback>
            </mc:AlternateContent>
          </w:r>
          <w:r w:rsidRPr="00150334">
            <w:rPr>
              <w:noProof/>
              <w:color w:val="FFFFFF" w:themeColor="background1"/>
            </w:rPr>
            <mc:AlternateContent>
              <mc:Choice Requires="wps">
                <w:drawing>
                  <wp:anchor distT="0" distB="0" distL="114300" distR="114300" simplePos="0" relativeHeight="251658262" behindDoc="0" locked="0" layoutInCell="1" allowOverlap="1" wp14:anchorId="3920988C" wp14:editId="32891697">
                    <wp:simplePos x="0" y="0"/>
                    <wp:positionH relativeFrom="column">
                      <wp:posOffset>1443355</wp:posOffset>
                    </wp:positionH>
                    <wp:positionV relativeFrom="paragraph">
                      <wp:posOffset>5993130</wp:posOffset>
                    </wp:positionV>
                    <wp:extent cx="3663315" cy="0"/>
                    <wp:effectExtent l="19050" t="19050" r="51435" b="38100"/>
                    <wp:wrapNone/>
                    <wp:docPr id="1211973194" name="Straight Connector 1211973194"/>
                    <wp:cNvGraphicFramePr/>
                    <a:graphic xmlns:a="http://schemas.openxmlformats.org/drawingml/2006/main">
                      <a:graphicData uri="http://schemas.microsoft.com/office/word/2010/wordprocessingShape">
                        <wps:wsp>
                          <wps:cNvCnPr/>
                          <wps:spPr>
                            <a:xfrm>
                              <a:off x="0" y="0"/>
                              <a:ext cx="3663315" cy="0"/>
                            </a:xfrm>
                            <a:prstGeom prst="line">
                              <a:avLst/>
                            </a:prstGeom>
                            <a:ln w="57150" cap="rnd">
                              <a:solidFill>
                                <a:schemeClr val="accent6">
                                  <a:lumMod val="40000"/>
                                  <a:lumOff val="60000"/>
                                </a:schemeClr>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14="http://schemas.microsoft.com/office/drawing/2010/main" xmlns:pic="http://schemas.openxmlformats.org/drawingml/2006/picture" xmlns:a16="http://schemas.microsoft.com/office/drawing/2014/main" xmlns:a="http://schemas.openxmlformats.org/drawingml/2006/main">
                <w:pict w14:anchorId="5DD2C7BE">
                  <v:line id="Straight Connector 1211973194" style="position:absolute;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99e7e9 [1305]" strokeweight="4.5pt" from="113.65pt,471.9pt" to="402.1pt,471.9pt" w14:anchorId="22B8AE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">
                    <v:stroke endcap="round"/>
                  </v:line>
                </w:pict>
              </mc:Fallback>
            </mc:AlternateContent>
          </w:r>
          <w:r w:rsidRPr="00150334">
            <w:rPr>
              <w:noProof/>
              <w:color w:val="FFFFFF" w:themeColor="background1"/>
            </w:rPr>
            <mc:AlternateContent>
              <mc:Choice Requires="wps">
                <w:drawing>
                  <wp:anchor distT="0" distB="0" distL="114300" distR="114300" simplePos="0" relativeHeight="251658263" behindDoc="0" locked="0" layoutInCell="1" allowOverlap="1" wp14:anchorId="50346FA1" wp14:editId="06AB45FD">
                    <wp:simplePos x="0" y="0"/>
                    <wp:positionH relativeFrom="column">
                      <wp:posOffset>1395730</wp:posOffset>
                    </wp:positionH>
                    <wp:positionV relativeFrom="paragraph">
                      <wp:posOffset>4179570</wp:posOffset>
                    </wp:positionV>
                    <wp:extent cx="3663315" cy="0"/>
                    <wp:effectExtent l="19050" t="19050" r="51435" b="38100"/>
                    <wp:wrapNone/>
                    <wp:docPr id="1615544454" name="Straight Connector 1615544454"/>
                    <wp:cNvGraphicFramePr/>
                    <a:graphic xmlns:a="http://schemas.openxmlformats.org/drawingml/2006/main">
                      <a:graphicData uri="http://schemas.microsoft.com/office/word/2010/wordprocessingShape">
                        <wps:wsp>
                          <wps:cNvCnPr/>
                          <wps:spPr>
                            <a:xfrm>
                              <a:off x="0" y="0"/>
                              <a:ext cx="3663315" cy="0"/>
                            </a:xfrm>
                            <a:prstGeom prst="line">
                              <a:avLst/>
                            </a:prstGeom>
                            <a:ln w="57150" cap="rnd">
                              <a:solidFill>
                                <a:schemeClr val="accent6">
                                  <a:lumMod val="40000"/>
                                  <a:lumOff val="60000"/>
                                </a:schemeClr>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14="http://schemas.microsoft.com/office/drawing/2010/main" xmlns:pic="http://schemas.openxmlformats.org/drawingml/2006/picture" xmlns:a16="http://schemas.microsoft.com/office/drawing/2014/main" xmlns:a="http://schemas.openxmlformats.org/drawingml/2006/main">
                <w:pict w14:anchorId="00086E3E">
                  <v:line id="Straight Connector 1615544454" style="position:absolute;z-index:251658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99e7e9 [1305]" strokeweight="4.5pt" from="109.9pt,329.1pt" to="398.35pt,329.1pt" w14:anchorId="350CF3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">
                    <v:stroke endcap="round"/>
                  </v:line>
                </w:pict>
              </mc:Fallback>
            </mc:AlternateContent>
          </w:r>
          <w:r w:rsidRPr="00150334">
            <w:rPr>
              <w:noProof/>
            </w:rPr>
            <w:drawing>
              <wp:inline distT="0" distB="0" distL="0" distR="0" wp14:anchorId="34F4AA72" wp14:editId="3E524141">
                <wp:extent cx="5217215" cy="1371600"/>
                <wp:effectExtent l="0" t="0" r="2540" b="0"/>
                <wp:docPr id="1605049659" name="Picture 1605049659" descr="A screenshot of a video game&#10;&#10;Description automatically generated with medium confidence">
                  <a:extLst xmlns:a="http://schemas.openxmlformats.org/drawingml/2006/main">
                    <a:ext uri="{FF2B5EF4-FFF2-40B4-BE49-F238E27FC236}">
                      <a16:creationId xmlns:a16="http://schemas.microsoft.com/office/drawing/2014/main" id="{314A165F-8CF8-4E40-8003-611A60F131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video game&#10;&#10;Description automatically generated with medium confidence">
                          <a:extLst>
                            <a:ext uri="{FF2B5EF4-FFF2-40B4-BE49-F238E27FC236}">
                              <a16:creationId xmlns:a16="http://schemas.microsoft.com/office/drawing/2014/main" id="{314A165F-8CF8-4E40-8003-611A60F131FA}"/>
                            </a:ext>
                          </a:extLst>
                        </pic:cNvPr>
                        <pic:cNvPicPr>
                          <a:picLocks noChangeAspect="1"/>
                        </pic:cNvPicPr>
                      </pic:nvPicPr>
                      <pic:blipFill>
                        <a:blip r:embed="rId11" cstate="print">
                          <a:biLevel thresh="25000"/>
                          <a:extLst>
                            <a:ext uri="{28A0092B-C50C-407E-A947-70E740481C1C}">
                              <a14:useLocalDpi xmlns:a14="http://schemas.microsoft.com/office/drawing/2010/main" val="0"/>
                            </a:ext>
                          </a:extLst>
                        </a:blip>
                        <a:stretch>
                          <a:fillRect/>
                        </a:stretch>
                      </pic:blipFill>
                      <pic:spPr>
                        <a:xfrm>
                          <a:off x="0" y="0"/>
                          <a:ext cx="5233691" cy="1375932"/>
                        </a:xfrm>
                        <a:prstGeom prst="rect">
                          <a:avLst/>
                        </a:prstGeom>
                      </pic:spPr>
                    </pic:pic>
                  </a:graphicData>
                </a:graphic>
              </wp:inline>
            </w:drawing>
          </w:r>
          <w:r w:rsidRPr="00150334">
            <w:t xml:space="preserve"> </w:t>
          </w:r>
          <w:r w:rsidRPr="00150334">
            <w:br w:type="page"/>
          </w:r>
        </w:p>
        <w:p w14:paraId="4D95C21E" w14:textId="0E3F4912" w:rsidR="00C13B6A" w:rsidRPr="00150334" w:rsidRDefault="00C13B6A" w:rsidP="00C13B6A">
          <w:pPr>
            <w:tabs>
              <w:tab w:val="left" w:pos="0"/>
            </w:tabs>
            <w:spacing w:before="360" w:after="360"/>
            <w:ind w:left="1800" w:hanging="1800"/>
            <w:jc w:val="both"/>
            <w:rPr>
              <w:b/>
              <w:bCs/>
              <w:sz w:val="24"/>
              <w:szCs w:val="24"/>
            </w:rPr>
          </w:pPr>
          <w:r w:rsidRPr="00077D35">
            <w:rPr>
              <w:rFonts w:ascii="TT Norms Bold" w:hAnsi="TT Norms Bold"/>
              <w:noProof/>
              <w:color w:val="4D89CD" w:themeColor="accent3" w:themeTint="99"/>
            </w:rPr>
            <w:lastRenderedPageBreak/>
            <mc:AlternateContent>
              <mc:Choice Requires="wps">
                <w:drawing>
                  <wp:anchor distT="0" distB="0" distL="114300" distR="114300" simplePos="0" relativeHeight="251658266" behindDoc="0" locked="0" layoutInCell="1" allowOverlap="1" wp14:anchorId="70F508D4" wp14:editId="0D342464">
                    <wp:simplePos x="0" y="0"/>
                    <wp:positionH relativeFrom="column">
                      <wp:posOffset>3429000</wp:posOffset>
                    </wp:positionH>
                    <wp:positionV relativeFrom="paragraph">
                      <wp:posOffset>-62345</wp:posOffset>
                    </wp:positionV>
                    <wp:extent cx="3227667" cy="1558636"/>
                    <wp:effectExtent l="0" t="0" r="11430" b="22860"/>
                    <wp:wrapNone/>
                    <wp:docPr id="9083018" name="Text Box 9083018"/>
                    <wp:cNvGraphicFramePr/>
                    <a:graphic xmlns:a="http://schemas.openxmlformats.org/drawingml/2006/main">
                      <a:graphicData uri="http://schemas.microsoft.com/office/word/2010/wordprocessingShape">
                        <wps:wsp>
                          <wps:cNvSpPr txBox="1"/>
                          <wps:spPr>
                            <a:xfrm>
                              <a:off x="0" y="0"/>
                              <a:ext cx="3227667" cy="1558636"/>
                            </a:xfrm>
                            <a:prstGeom prst="rect">
                              <a:avLst/>
                            </a:prstGeom>
                            <a:noFill/>
                            <a:ln w="6350">
                              <a:solidFill>
                                <a:srgbClr val="FFC000"/>
                              </a:solidFill>
                            </a:ln>
                          </wps:spPr>
                          <wps:txbx>
                            <w:txbxContent>
                              <w:p w14:paraId="40A6B571" w14:textId="3DB987D5" w:rsidR="00EE17AD" w:rsidRPr="00C32FA5" w:rsidRDefault="00B73A5A" w:rsidP="00C13B6A">
                                <w:pPr>
                                  <w:pStyle w:val="NoSpacing"/>
                                  <w:spacing w:before="120" w:line="280" w:lineRule="exact"/>
                                  <w:rPr>
                                    <w:rFonts w:ascii="TT Norms Bold" w:hAnsi="TT Norms Bold"/>
                                    <w:b/>
                                    <w:bCs/>
                                    <w:color w:val="4D89CD" w:themeColor="accent3" w:themeTint="99"/>
                                    <w:sz w:val="24"/>
                                    <w:szCs w:val="24"/>
                                  </w:rPr>
                                </w:pPr>
                                <w:r w:rsidRPr="00C32FA5">
                                  <w:rPr>
                                    <w:rFonts w:ascii="TT Norms Bold" w:hAnsi="TT Norms Bold"/>
                                    <w:b/>
                                    <w:bCs/>
                                    <w:color w:val="4D89CD" w:themeColor="accent3" w:themeTint="99"/>
                                    <w:sz w:val="24"/>
                                    <w:szCs w:val="24"/>
                                  </w:rPr>
                                  <w:t xml:space="preserve">Delhi</w:t>
                                </w:r>
                                <w:r w:rsidRPr="00C32FA5">
                                  <w:rPr>
                                    <w:rFonts w:ascii="TT Norms Bold" w:hAnsi="TT Norms Bold"/>
                                    <w:b/>
                                    <w:bCs/>
                                    <w:color w:val="4D89CD" w:themeColor="accent3" w:themeTint="99"/>
                                    <w:sz w:val="24"/>
                                    <w:szCs w:val="24"/>
                                  </w:rPr>
                                  <w:t/>
                                </w:r>
                                <w:r w:rsidR="00997B6B">
                                  <w:rPr>
                                    <w:rFonts w:ascii="TT Norms Bold" w:hAnsi="TT Norms Bold"/>
                                    <w:b/>
                                    <w:bCs/>
                                    <w:color w:val="4D89CD" w:themeColor="accent3" w:themeTint="99"/>
                                    <w:sz w:val="24"/>
                                    <w:szCs w:val="24"/>
                                  </w:rPr>
                                  <w:t/>
                                </w:r>
                              </w:p>
                              <w:p w14:paraId="2851C200" w14:textId="37E13172" w:rsidR="00C13B6A" w:rsidRPr="00C32FA5" w:rsidRDefault="00EE17AD" w:rsidP="00C13B6A">
                                <w:pPr>
                                  <w:pStyle w:val="NoSpacing"/>
                                  <w:spacing w:before="120" w:line="280" w:lineRule="exact"/>
                                  <w:rPr>
                                    <w:rFonts w:ascii="TT Norms Bold" w:hAnsi="TT Norms Bold"/>
                                    <w:color w:val="4D89CD" w:themeColor="accent3" w:themeTint="99"/>
                                    <w:sz w:val="16"/>
                                    <w:szCs w:val="16"/>
                                  </w:rPr>
                                </w:pPr>
                                <w:r w:rsidRPr="00C32FA5">
                                  <w:rPr>
                                    <w:rFonts w:ascii="TT Norms Bold" w:hAnsi="TT Norms Bold"/>
                                    <w:b/>
                                    <w:bCs/>
                                    <w:color w:val="4D89CD" w:themeColor="accent3" w:themeTint="99"/>
                                    <w:sz w:val="24"/>
                                    <w:szCs w:val="24"/>
                                  </w:rPr>
                                  <w:t xml:space="preserve">Delhi</w:t>
                                </w:r>
                                <w:r w:rsidR="00C13B6A" w:rsidRPr="00C32FA5">
                                  <w:rPr>
                                    <w:rFonts w:ascii="TT Norms Bold" w:hAnsi="TT Norms Bold"/>
                                    <w:color w:val="4D89CD" w:themeColor="accent3" w:themeTint="99"/>
                                    <w:sz w:val="24"/>
                                    <w:szCs w:val="24"/>
                                  </w:rPr>
                                  <w:br/>
                                </w:r>
                                <w:r w:rsidR="00B73A5A" w:rsidRPr="00C32FA5">
                                  <w:rPr>
                                    <w:rFonts w:ascii="TT Norms Bold" w:hAnsi="TT Norms Bold"/>
                                    <w:color w:val="4D89CD" w:themeColor="accent3" w:themeTint="99"/>
                                    <w:sz w:val="18"/>
                                    <w:szCs w:val="18"/>
                                  </w:rPr>
                                  <w:t xml:space="preserve">H-10,BASEMENT,JANGPURA EXTENTION, H,NEW DELHI, New Delhi, Delhi, 110014</w:t>
                                </w:r>
                                <w:r w:rsidR="001861A3" w:rsidRPr="001861A3">
                                  <w:rPr>
                                    <w:rFonts w:ascii="TT Norms Bold" w:hAnsi="TT Norms Bold"/>
                                    <w:color w:val="4D89CD" w:themeColor="accent3" w:themeTint="99"/>
                                    <w:sz w:val="18"/>
                                    <w:szCs w:val="18"/>
                                  </w:rPr>
                                  <w:t/>
                                </w:r>
                                <w:r w:rsidR="00B73A5A" w:rsidRPr="00C32FA5">
                                  <w:rPr>
                                    <w:rFonts w:ascii="TT Norms Bold" w:hAnsi="TT Norms Bold"/>
                                    <w:color w:val="4D89CD" w:themeColor="accent3" w:themeTint="99"/>
                                    <w:sz w:val="18"/>
                                    <w:szCs w:val="18"/>
                                  </w:rPr>
                                  <w:t/>
                                </w:r>
                              </w:p>
                              <w:p w14:paraId="638C4347" w14:textId="753D1411" w:rsidR="00C13B6A" w:rsidRPr="00C32FA5" w:rsidRDefault="00C32FA5" w:rsidP="00C13B6A">
                                <w:pPr>
                                  <w:pStyle w:val="NoSpacing"/>
                                  <w:spacing w:before="120" w:line="280" w:lineRule="exact"/>
                                  <w:rPr>
                                    <w:rFonts w:ascii="TT Norms Bold" w:hAnsi="TT Norms Bold"/>
                                    <w:color w:val="4D89CD" w:themeColor="accent3" w:themeTint="99"/>
                                    <w:sz w:val="18"/>
                                    <w:szCs w:val="18"/>
                                  </w:rPr>
                                </w:pPr>
                                <w:r w:rsidRPr="00C32FA5">
                                  <w:rPr>
                                    <w:rFonts w:ascii="TT Norms Bold" w:hAnsi="TT Norms Bold"/>
                                    <w:bCs/>
                                    <w:color w:val="4D89CD" w:themeColor="accent3" w:themeTint="99"/>
                                    <w:sz w:val="18"/>
                                    <w:szCs w:val="18"/>
                                  </w:rPr>
                                  <w:t xml:space="preserve">AAFCD8442B</w:t>
                                </w:r>
                                <w:r w:rsidR="009841A7">
                                  <w:rPr>
                                    <w:rFonts w:ascii="TT Norms Bold" w:hAnsi="TT Norms Bold"/>
                                    <w:bCs/>
                                    <w:color w:val="4D89CD" w:themeColor="accent3" w:themeTint="99"/>
                                    <w:sz w:val="18"/>
                                    <w:szCs w:val="18"/>
                                  </w:rPr>
                                  <w:t/>
                                </w:r>
                                <w:r w:rsidRPr="00C32FA5">
                                  <w:rPr>
                                    <w:rFonts w:ascii="TT Norms Bold" w:hAnsi="TT Norms Bold"/>
                                    <w:bCs/>
                                    <w:color w:val="4D89CD" w:themeColor="accent3" w:themeTint="99"/>
                                    <w:sz w:val="18"/>
                                    <w:szCs w:val="18"/>
                                  </w:rPr>
                                  <w:t/>
                                </w:r>
                              </w:p>
                              <w:p w14:paraId="2687B1D9" w14:textId="7FF3EFCA" w:rsidR="00C13B6A" w:rsidRPr="00C32FA5" w:rsidRDefault="00C32FA5" w:rsidP="00C32FA5">
                                <w:pPr>
                                  <w:spacing w:before="120" w:line="280" w:lineRule="exact"/>
                                  <w:rPr>
                                    <w:rFonts w:ascii="TT Norms Bold" w:hAnsi="TT Norms Bold"/>
                                    <w:color w:val="4D89CD" w:themeColor="accent3" w:themeTint="99"/>
                                    <w:sz w:val="18"/>
                                    <w:szCs w:val="18"/>
                                  </w:rPr>
                                </w:pPr>
                                <w:r w:rsidRPr="00C32FA5">
                                  <w:rPr>
                                    <w:rFonts w:ascii="TT Norms Bold" w:hAnsi="TT Norms Bold"/>
                                    <w:b/>
                                    <w:color w:val="4D89CD" w:themeColor="accent3" w:themeTint="99"/>
                                    <w:sz w:val="18"/>
                                    <w:szCs w:val="20"/>
                                  </w:rPr>
                                  <w:t xml:space="preserve">07AAFCD8442B1ZW</w:t>
                                </w:r>
                                <w:r w:rsidR="009841A7" w:rsidRPr="009841A7">
                                  <w:rPr>
                                    <w:rFonts w:ascii="TT Norms Bold" w:hAnsi="TT Norms Bold"/>
                                    <w:b/>
                                    <w:color w:val="4D89CD" w:themeColor="accent3" w:themeTint="99"/>
                                    <w:sz w:val="18"/>
                                    <w:szCs w:val="20"/>
                                  </w:rPr>
                                  <w:t/>
                                </w:r>
                                <w:r w:rsidR="009841A7">
                                  <w:rPr>
                                    <w:rFonts w:ascii="TT Norms Bold" w:hAnsi="TT Norms Bold"/>
                                    <w:b/>
                                    <w:color w:val="4D89CD" w:themeColor="accent3" w:themeTint="99"/>
                                    <w:sz w:val="18"/>
                                    <w:szCs w:val="20"/>
                                  </w:rPr>
                                  <w:t/>
                                </w:r>
                                <w:r w:rsidRPr="00C32FA5">
                                  <w:rPr>
                                    <w:rFonts w:ascii="TT Norms Bold" w:hAnsi="TT Norms Bold"/>
                                    <w:b/>
                                    <w:color w:val="4D89CD" w:themeColor="accent3" w:themeTint="99"/>
                                    <w:sz w:val="18"/>
                                    <w:szCs w:val="20"/>
                                  </w:rP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508D4" id="Text Box 9083018" o:spid="_x0000_s1031" type="#_x0000_t202" style="position:absolute;left:0;text-align:left;margin-left:270pt;margin-top:-4.9pt;width:254.15pt;height:122.7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" filled="f" strokecolor="#ffc000" strokeweight=".5pt">
                    <v:textbox>
                      <w:txbxContent>
                        <w:p w14:paraId="40A6B571" w14:textId="3DB987D5" w:rsidR="00EE17AD" w:rsidRPr="00C32FA5" w:rsidRDefault="00B73A5A" w:rsidP="00C13B6A">
                          <w:pPr>
                            <w:pStyle w:val="NoSpacing"/>
                            <w:spacing w:before="120" w:line="280" w:lineRule="exact"/>
                            <w:rPr>
                              <w:rFonts w:ascii="TT Norms Bold" w:hAnsi="TT Norms Bold"/>
                              <w:b/>
                              <w:bCs/>
                              <w:color w:val="4D89CD" w:themeColor="accent3" w:themeTint="99"/>
                              <w:sz w:val="24"/>
                              <w:szCs w:val="24"/>
                            </w:rPr>
                          </w:pPr>
                          <w:r w:rsidRPr="00C32FA5">
                            <w:rPr>
                              <w:rFonts w:ascii="TT Norms Bold" w:hAnsi="TT Norms Bold"/>
                              <w:b/>
                              <w:bCs/>
                              <w:color w:val="4D89CD" w:themeColor="accent3" w:themeTint="99"/>
                              <w:sz w:val="24"/>
                              <w:szCs w:val="24"/>
                            </w:rPr>
                            <w:t xml:space="preserve">Delhi</w:t>
                          </w:r>
                          <w:r w:rsidRPr="00C32FA5">
                            <w:rPr>
                              <w:rFonts w:ascii="TT Norms Bold" w:hAnsi="TT Norms Bold"/>
                              <w:b/>
                              <w:bCs/>
                              <w:color w:val="4D89CD" w:themeColor="accent3" w:themeTint="99"/>
                              <w:sz w:val="24"/>
                              <w:szCs w:val="24"/>
                            </w:rPr>
                            <w:t/>
                          </w:r>
                          <w:r w:rsidR="00997B6B">
                            <w:rPr>
                              <w:rFonts w:ascii="TT Norms Bold" w:hAnsi="TT Norms Bold"/>
                              <w:b/>
                              <w:bCs/>
                              <w:color w:val="4D89CD" w:themeColor="accent3" w:themeTint="99"/>
                              <w:sz w:val="24"/>
                              <w:szCs w:val="24"/>
                            </w:rPr>
                            <w:t/>
                          </w:r>
                        </w:p>
                        <w:p w14:paraId="2851C200" w14:textId="37E13172" w:rsidR="00C13B6A" w:rsidRPr="00C32FA5" w:rsidRDefault="00EE17AD" w:rsidP="00C13B6A">
                          <w:pPr>
                            <w:pStyle w:val="NoSpacing"/>
                            <w:spacing w:before="120" w:line="280" w:lineRule="exact"/>
                            <w:rPr>
                              <w:rFonts w:ascii="TT Norms Bold" w:hAnsi="TT Norms Bold"/>
                              <w:color w:val="4D89CD" w:themeColor="accent3" w:themeTint="99"/>
                              <w:sz w:val="16"/>
                              <w:szCs w:val="16"/>
                            </w:rPr>
                          </w:pPr>
                          <w:r w:rsidRPr="00C32FA5">
                            <w:rPr>
                              <w:rFonts w:ascii="TT Norms Bold" w:hAnsi="TT Norms Bold"/>
                              <w:b/>
                              <w:bCs/>
                              <w:color w:val="4D89CD" w:themeColor="accent3" w:themeTint="99"/>
                              <w:sz w:val="24"/>
                              <w:szCs w:val="24"/>
                            </w:rPr>
                            <w:t xml:space="preserve">Delhi</w:t>
                          </w:r>
                          <w:r w:rsidR="00C13B6A" w:rsidRPr="00C32FA5">
                            <w:rPr>
                              <w:rFonts w:ascii="TT Norms Bold" w:hAnsi="TT Norms Bold"/>
                              <w:color w:val="4D89CD" w:themeColor="accent3" w:themeTint="99"/>
                              <w:sz w:val="24"/>
                              <w:szCs w:val="24"/>
                            </w:rPr>
                            <w:br/>
                          </w:r>
                          <w:r w:rsidR="00B73A5A" w:rsidRPr="00C32FA5">
                            <w:rPr>
                              <w:rFonts w:ascii="TT Norms Bold" w:hAnsi="TT Norms Bold"/>
                              <w:color w:val="4D89CD" w:themeColor="accent3" w:themeTint="99"/>
                              <w:sz w:val="18"/>
                              <w:szCs w:val="18"/>
                            </w:rPr>
                            <w:t xml:space="preserve">H-10,BASEMENT,JANGPURA EXTENTION, H,NEW DELHI, New Delhi, Delhi, 110014</w:t>
                          </w:r>
                          <w:r w:rsidR="001861A3" w:rsidRPr="001861A3">
                            <w:rPr>
                              <w:rFonts w:ascii="TT Norms Bold" w:hAnsi="TT Norms Bold"/>
                              <w:color w:val="4D89CD" w:themeColor="accent3" w:themeTint="99"/>
                              <w:sz w:val="18"/>
                              <w:szCs w:val="18"/>
                            </w:rPr>
                            <w:t/>
                          </w:r>
                          <w:r w:rsidR="00B73A5A" w:rsidRPr="00C32FA5">
                            <w:rPr>
                              <w:rFonts w:ascii="TT Norms Bold" w:hAnsi="TT Norms Bold"/>
                              <w:color w:val="4D89CD" w:themeColor="accent3" w:themeTint="99"/>
                              <w:sz w:val="18"/>
                              <w:szCs w:val="18"/>
                            </w:rPr>
                            <w:t/>
                          </w:r>
                        </w:p>
                        <w:p w14:paraId="638C4347" w14:textId="753D1411" w:rsidR="00C13B6A" w:rsidRPr="00C32FA5" w:rsidRDefault="00C32FA5" w:rsidP="00C13B6A">
                          <w:pPr>
                            <w:pStyle w:val="NoSpacing"/>
                            <w:spacing w:before="120" w:line="280" w:lineRule="exact"/>
                            <w:rPr>
                              <w:rFonts w:ascii="TT Norms Bold" w:hAnsi="TT Norms Bold"/>
                              <w:color w:val="4D89CD" w:themeColor="accent3" w:themeTint="99"/>
                              <w:sz w:val="18"/>
                              <w:szCs w:val="18"/>
                            </w:rPr>
                          </w:pPr>
                          <w:r w:rsidRPr="00C32FA5">
                            <w:rPr>
                              <w:rFonts w:ascii="TT Norms Bold" w:hAnsi="TT Norms Bold"/>
                              <w:bCs/>
                              <w:color w:val="4D89CD" w:themeColor="accent3" w:themeTint="99"/>
                              <w:sz w:val="18"/>
                              <w:szCs w:val="18"/>
                            </w:rPr>
                            <w:t xml:space="preserve">AAFCD8442B</w:t>
                          </w:r>
                          <w:r w:rsidR="009841A7">
                            <w:rPr>
                              <w:rFonts w:ascii="TT Norms Bold" w:hAnsi="TT Norms Bold"/>
                              <w:bCs/>
                              <w:color w:val="4D89CD" w:themeColor="accent3" w:themeTint="99"/>
                              <w:sz w:val="18"/>
                              <w:szCs w:val="18"/>
                            </w:rPr>
                            <w:t/>
                          </w:r>
                          <w:r w:rsidRPr="00C32FA5">
                            <w:rPr>
                              <w:rFonts w:ascii="TT Norms Bold" w:hAnsi="TT Norms Bold"/>
                              <w:bCs/>
                              <w:color w:val="4D89CD" w:themeColor="accent3" w:themeTint="99"/>
                              <w:sz w:val="18"/>
                              <w:szCs w:val="18"/>
                            </w:rPr>
                            <w:t/>
                          </w:r>
                        </w:p>
                        <w:p w14:paraId="2687B1D9" w14:textId="7FF3EFCA" w:rsidR="00C13B6A" w:rsidRPr="00C32FA5" w:rsidRDefault="00C32FA5" w:rsidP="00C32FA5">
                          <w:pPr>
                            <w:spacing w:before="120" w:line="280" w:lineRule="exact"/>
                            <w:rPr>
                              <w:rFonts w:ascii="TT Norms Bold" w:hAnsi="TT Norms Bold"/>
                              <w:color w:val="4D89CD" w:themeColor="accent3" w:themeTint="99"/>
                              <w:sz w:val="18"/>
                              <w:szCs w:val="18"/>
                            </w:rPr>
                          </w:pPr>
                          <w:r w:rsidRPr="00C32FA5">
                            <w:rPr>
                              <w:rFonts w:ascii="TT Norms Bold" w:hAnsi="TT Norms Bold"/>
                              <w:b/>
                              <w:color w:val="4D89CD" w:themeColor="accent3" w:themeTint="99"/>
                              <w:sz w:val="18"/>
                              <w:szCs w:val="20"/>
                            </w:rPr>
                            <w:t xml:space="preserve">07AAFCD8442B1ZW</w:t>
                          </w:r>
                          <w:r w:rsidR="009841A7" w:rsidRPr="009841A7">
                            <w:rPr>
                              <w:rFonts w:ascii="TT Norms Bold" w:hAnsi="TT Norms Bold"/>
                              <w:b/>
                              <w:color w:val="4D89CD" w:themeColor="accent3" w:themeTint="99"/>
                              <w:sz w:val="18"/>
                              <w:szCs w:val="20"/>
                            </w:rPr>
                            <w:t/>
                          </w:r>
                          <w:r w:rsidR="009841A7">
                            <w:rPr>
                              <w:rFonts w:ascii="TT Norms Bold" w:hAnsi="TT Norms Bold"/>
                              <w:b/>
                              <w:color w:val="4D89CD" w:themeColor="accent3" w:themeTint="99"/>
                              <w:sz w:val="18"/>
                              <w:szCs w:val="20"/>
                            </w:rPr>
                            <w:t/>
                          </w:r>
                          <w:r w:rsidRPr="00C32FA5">
                            <w:rPr>
                              <w:rFonts w:ascii="TT Norms Bold" w:hAnsi="TT Norms Bold"/>
                              <w:b/>
                              <w:color w:val="4D89CD" w:themeColor="accent3" w:themeTint="99"/>
                              <w:sz w:val="18"/>
                              <w:szCs w:val="20"/>
                            </w:rPr>
                            <w:t/>
                          </w:r>
                        </w:p>
                      </w:txbxContent>
                    </v:textbox>
                  </v:shape>
                </w:pict>
              </mc:Fallback>
            </mc:AlternateContent>
          </w:r>
          <w:r w:rsidR="005C368B" w:rsidRPr="00077D35">
            <w:rPr>
              <w:rFonts w:ascii="TT Norms Bold" w:hAnsi="TT Norms Bold"/>
              <w:b/>
              <w:bCs/>
              <w:color w:val="4D89CD" w:themeColor="accent3" w:themeTint="99"/>
              <w:sz w:val="24"/>
              <w:szCs w:val="24"/>
            </w:rPr>
            <w:t xml:space="preserve">06-05-2024</w:t>
          </w:r>
          <w:r w:rsidR="00C70C00">
            <w:rPr>
              <w:rFonts w:ascii="TT Norms Bold" w:hAnsi="TT Norms Bold"/>
              <w:b/>
              <w:bCs/>
              <w:color w:val="4D89CD" w:themeColor="accent3" w:themeTint="99"/>
              <w:sz w:val="24"/>
              <w:szCs w:val="24"/>
            </w:rPr>
            <w:t/>
          </w:r>
          <w:r w:rsidR="00B445CC" w:rsidRPr="00077D35">
            <w:rPr>
              <w:rFonts w:ascii="TT Norms Bold" w:hAnsi="TT Norms Bold"/>
              <w:b/>
              <w:bCs/>
              <w:color w:val="4D89CD" w:themeColor="accent3" w:themeTint="99"/>
              <w:sz w:val="24"/>
              <w:szCs w:val="24"/>
            </w:rPr>
            <w:t/>
          </w:r>
          <w:r w:rsidR="005C368B" w:rsidRPr="00077D35">
            <w:rPr>
              <w:rFonts w:ascii="TT Norms Bold" w:hAnsi="TT Norms Bold"/>
              <w:b/>
              <w:bCs/>
              <w:color w:val="4D89CD" w:themeColor="accent3" w:themeTint="99"/>
              <w:sz w:val="24"/>
              <w:szCs w:val="24"/>
            </w:rPr>
            <w:t/>
          </w:r>
          <w:r w:rsidR="00C70C00">
            <w:rPr>
              <w:rFonts w:ascii="TT Norms Bold" w:hAnsi="TT Norms Bold"/>
              <w:b/>
              <w:bCs/>
              <w:color w:val="4D89CD" w:themeColor="accent3" w:themeTint="99"/>
              <w:sz w:val="24"/>
              <w:szCs w:val="24"/>
            </w:rPr>
            <w:t/>
          </w:r>
          <w:r w:rsidRPr="00077D35">
            <w:rPr>
              <w:rFonts w:ascii="TT Norms Bold" w:hAnsi="TT Norms Bold"/>
              <w:b/>
              <w:bCs/>
              <w:sz w:val="24"/>
              <w:szCs w:val="24"/>
            </w:rPr>
            <w:t xml:space="preserve"> </w:t>
          </w:r>
          <w:r w:rsidRPr="00150334">
            <w:rPr>
              <w:b/>
              <w:bCs/>
              <w:sz w:val="24"/>
              <w:szCs w:val="24"/>
            </w:rPr>
            <w:t xml:space="preserve"> </w:t>
          </w:r>
        </w:p>
      </w:sdtContent>
    </w:sdt>
    <w:p w14:paraId="0544C52E" w14:textId="77777777" w:rsidR="00C13B6A" w:rsidRPr="00150334" w:rsidRDefault="00C13B6A" w:rsidP="009B7012">
      <w:pPr>
        <w:spacing w:after="120"/>
        <w:rPr>
          <w:rFonts w:eastAsiaTheme="majorEastAsia" w:cstheme="majorBidi"/>
          <w:b/>
          <w:bCs/>
          <w:color w:val="214B54" w:themeColor="accent1"/>
        </w:rPr>
      </w:pPr>
      <w:r w:rsidRPr="00150334">
        <w:rPr>
          <w:rFonts w:eastAsiaTheme="majorEastAsia" w:cstheme="majorBidi"/>
          <w:b/>
          <w:bCs/>
          <w:color w:val="214B54" w:themeColor="accent1"/>
        </w:rPr>
        <w:t>PRIVATE &amp; CONFIDENTIAL</w:t>
      </w:r>
    </w:p>
    <w:p w14:paraId="6DFB4C97" w14:textId="57BEE039" w:rsidR="00C13B6A" w:rsidRPr="00BB7CC3" w:rsidRDefault="005C368B" w:rsidP="009B7012">
      <w:pPr>
        <w:spacing w:after="0"/>
        <w:rPr>
          <w:rFonts w:ascii="TT Norms Bold" w:eastAsiaTheme="majorEastAsia" w:hAnsi="TT Norms Bold" w:cstheme="majorBidi"/>
          <w:b/>
          <w:bCs/>
          <w:color w:val="4D89CD" w:themeColor="accent3" w:themeTint="99"/>
        </w:rPr>
      </w:pPr>
      <w:r w:rsidRPr="004D6A0F">
        <w:rPr>
          <w:rFonts w:ascii="TT Norms Bold" w:eastAsiaTheme="majorEastAsia" w:hAnsi="TT Norms Bold" w:cstheme="majorBidi"/>
          <w:b/>
          <w:bCs/>
          <w:color w:val="4D89CD" w:themeColor="accent3" w:themeTint="99"/>
        </w:rPr>
        <w:t xml:space="preserve">Jensen Huang</w:t>
      </w:r>
      <w:r w:rsidR="00C70C00" w:rsidRPr="004D6A0F">
        <w:rPr>
          <w:rFonts w:ascii="TT Norms Bold" w:eastAsiaTheme="majorEastAsia" w:hAnsi="TT Norms Bold" w:cstheme="majorBidi"/>
          <w:b/>
          <w:bCs/>
          <w:color w:val="4D89CD" w:themeColor="accent3" w:themeTint="99"/>
        </w:rPr>
        <w:t/>
      </w:r>
      <w:r w:rsidR="00662C27">
        <w:rPr>
          <w:rFonts w:ascii="TT Norms Bold" w:eastAsiaTheme="majorEastAsia" w:hAnsi="TT Norms Bold" w:cstheme="majorBidi"/>
          <w:b/>
          <w:bCs/>
          <w:color w:val="4D89CD" w:themeColor="accent3" w:themeTint="99"/>
        </w:rPr>
        <w:t/>
      </w:r>
      <w:r w:rsidR="00015023">
        <w:rPr>
          <w:rFonts w:ascii="TT Norms Bold" w:eastAsiaTheme="majorEastAsia" w:hAnsi="TT Norms Bold" w:cstheme="majorBidi"/>
          <w:b/>
          <w:bCs/>
          <w:color w:val="4D89CD" w:themeColor="accent3" w:themeTint="99"/>
        </w:rPr>
        <w:t/>
      </w:r>
      <w:r w:rsidR="004F1115" w:rsidRPr="004D6A0F">
        <w:rPr>
          <w:rFonts w:ascii="TT Norms Bold" w:eastAsiaTheme="majorEastAsia" w:hAnsi="TT Norms Bold" w:cstheme="majorBidi"/>
          <w:b/>
          <w:bCs/>
          <w:color w:val="4D89CD" w:themeColor="accent3" w:themeTint="99"/>
        </w:rPr>
        <w:t/>
      </w:r>
      <w:r w:rsidR="00C70C00" w:rsidRPr="004D6A0F">
        <w:rPr>
          <w:rFonts w:ascii="TT Norms Bold" w:eastAsiaTheme="majorEastAsia" w:hAnsi="TT Norms Bold" w:cstheme="majorBidi"/>
          <w:b/>
          <w:bCs/>
          <w:color w:val="4D89CD" w:themeColor="accent3" w:themeTint="99"/>
        </w:rPr>
        <w:t/>
      </w:r>
    </w:p>
    <w:p w14:paraId="5CB62035" w14:textId="77777777" w:rsidR="00C13B6A" w:rsidRPr="00454D3D" w:rsidRDefault="00C13B6A" w:rsidP="009B7012">
      <w:pPr>
        <w:spacing w:after="0"/>
        <w:rPr>
          <w:rFonts w:ascii="TT Norms Bold" w:eastAsiaTheme="majorEastAsia" w:hAnsi="TT Norms Bold" w:cstheme="majorBidi"/>
          <w:b/>
          <w:bCs/>
          <w:color w:val="18373E" w:themeColor="accent1" w:themeShade="BF"/>
        </w:rPr>
      </w:pPr>
    </w:p>
    <w:p w14:paraId="01928FA7" w14:textId="5A9DB66E" w:rsidR="00C13B6A" w:rsidRPr="001861A3" w:rsidRDefault="00C70C00" w:rsidP="009B7012">
      <w:pPr>
        <w:spacing w:after="0"/>
        <w:rPr>
          <w:rFonts w:ascii="TT Norms Bold" w:eastAsiaTheme="majorEastAsia" w:hAnsi="TT Norms Bold" w:cstheme="majorBidi"/>
          <w:b/>
          <w:bCs/>
          <w:color w:val="4D89CD" w:themeColor="accent3" w:themeTint="99"/>
        </w:rPr>
      </w:pPr>
      <w:r>
        <w:rPr>
          <w:rFonts w:ascii="TT Norms Bold" w:eastAsiaTheme="majorEastAsia" w:hAnsi="TT Norms Bold" w:cstheme="majorBidi"/>
          <w:b/>
          <w:bCs/>
          <w:color w:val="4D89CD" w:themeColor="accent3" w:themeTint="99"/>
        </w:rPr>
        <w:t xml:space="preserve">Nvidia Corporation</w:t>
      </w:r>
      <w:r w:rsidR="004F1115" w:rsidRPr="00454D3D">
        <w:rPr>
          <w:rFonts w:ascii="TT Norms Bold" w:eastAsiaTheme="majorEastAsia" w:hAnsi="TT Norms Bold" w:cstheme="majorBidi"/>
          <w:b/>
          <w:bCs/>
          <w:color w:val="4D89CD" w:themeColor="accent3" w:themeTint="99"/>
        </w:rPr>
        <w:t/>
      </w:r>
      <w:r w:rsidR="00015023" w:rsidRPr="00454D3D">
        <w:rPr>
          <w:rFonts w:ascii="TT Norms Bold" w:eastAsiaTheme="majorEastAsia" w:hAnsi="TT Norms Bold" w:cstheme="majorBidi"/>
          <w:b/>
          <w:bCs/>
          <w:color w:val="4D89CD" w:themeColor="accent3" w:themeTint="99"/>
        </w:rPr>
        <w:t/>
      </w:r>
      <w:r w:rsidR="003F57AD" w:rsidRPr="00454D3D">
        <w:rPr>
          <w:rFonts w:ascii="TT Norms Bold" w:eastAsiaTheme="majorEastAsia" w:hAnsi="TT Norms Bold" w:cstheme="majorBidi"/>
          <w:b/>
          <w:bCs/>
          <w:color w:val="4D89CD" w:themeColor="accent3" w:themeTint="99"/>
        </w:rPr>
        <w:t/>
      </w:r>
      <w:r w:rsidR="004F1115" w:rsidRPr="00454D3D">
        <w:rPr>
          <w:rFonts w:ascii="TT Norms Bold" w:eastAsiaTheme="majorEastAsia" w:hAnsi="TT Norms Bold" w:cstheme="majorBidi"/>
          <w:b/>
          <w:bCs/>
          <w:color w:val="4D89CD" w:themeColor="accent3" w:themeTint="99"/>
        </w:rPr>
        <w:t/>
      </w:r>
      <w:r>
        <w:rPr>
          <w:rFonts w:ascii="TT Norms Bold" w:eastAsiaTheme="majorEastAsia" w:hAnsi="TT Norms Bold" w:cstheme="majorBidi"/>
          <w:b/>
          <w:bCs/>
          <w:color w:val="4D89CD" w:themeColor="accent3" w:themeTint="99"/>
        </w:rPr>
        <w:t/>
      </w:r>
    </w:p>
    <w:p w14:paraId="60C474CB" w14:textId="2C92BB96" w:rsidR="0011390D" w:rsidRPr="00454D3D" w:rsidRDefault="004F1115" w:rsidP="009B7012">
      <w:pPr>
        <w:spacing w:after="0"/>
        <w:rPr>
          <w:rFonts w:ascii="TT Norms Bold" w:eastAsiaTheme="majorEastAsia" w:hAnsi="TT Norms Bold" w:cstheme="majorBidi"/>
          <w:b/>
          <w:bCs/>
          <w:color w:val="4D89CD" w:themeColor="accent3" w:themeTint="99"/>
          <w:sz w:val="18"/>
          <w:szCs w:val="18"/>
        </w:rPr>
      </w:pPr>
      <w:r w:rsidRPr="00454D3D">
        <w:rPr>
          <w:rFonts w:ascii="TT Norms Bold" w:eastAsiaTheme="majorEastAsia" w:hAnsi="TT Norms Bold" w:cstheme="majorBidi"/>
          <w:b/>
          <w:bCs/>
          <w:color w:val="4D89CD" w:themeColor="accent3" w:themeTint="99"/>
          <w:sz w:val="18"/>
          <w:szCs w:val="18"/>
        </w:rPr>
        <w:t xml:space="preserve">2788 San Tomas Expressway, Santa Clara, CA 95051, USA</w:t>
      </w:r>
      <w:r w:rsidR="00D15CAF">
        <w:rPr>
          <w:rFonts w:ascii="TT Norms Bold" w:eastAsiaTheme="majorEastAsia" w:hAnsi="TT Norms Bold" w:cstheme="majorBidi"/>
          <w:b/>
          <w:bCs/>
          <w:color w:val="4D89CD" w:themeColor="accent3" w:themeTint="99"/>
          <w:sz w:val="18"/>
          <w:szCs w:val="18"/>
        </w:rPr>
        <w:t/>
      </w:r>
      <w:r w:rsidR="001861A3" w:rsidRPr="001861A3">
        <w:rPr>
          <w:rFonts w:ascii="TT Norms Bold" w:eastAsiaTheme="majorEastAsia" w:hAnsi="TT Norms Bold" w:cstheme="majorBidi"/>
          <w:b/>
          <w:bCs/>
          <w:color w:val="4D89CD" w:themeColor="accent3" w:themeTint="99"/>
          <w:sz w:val="18"/>
          <w:szCs w:val="18"/>
        </w:rPr>
        <w:t/>
      </w:r>
      <w:r w:rsidR="004C6BB8" w:rsidRPr="00454D3D">
        <w:rPr>
          <w:rFonts w:ascii="TT Norms Bold" w:eastAsiaTheme="majorEastAsia" w:hAnsi="TT Norms Bold" w:cstheme="majorBidi"/>
          <w:b/>
          <w:bCs/>
          <w:color w:val="4D89CD" w:themeColor="accent3" w:themeTint="99"/>
          <w:sz w:val="18"/>
          <w:szCs w:val="18"/>
        </w:rPr>
        <w:t/>
      </w:r>
      <w:r w:rsidR="00D15CAF">
        <w:rPr>
          <w:rFonts w:ascii="TT Norms Bold" w:eastAsiaTheme="majorEastAsia" w:hAnsi="TT Norms Bold" w:cstheme="majorBidi"/>
          <w:b/>
          <w:bCs/>
          <w:color w:val="4D89CD" w:themeColor="accent3" w:themeTint="99"/>
          <w:sz w:val="18"/>
          <w:szCs w:val="18"/>
        </w:rPr>
        <w:t/>
      </w:r>
    </w:p>
    <w:p w14:paraId="6E9DB90E" w14:textId="77777777" w:rsidR="00C13B6A" w:rsidRPr="00150334" w:rsidRDefault="00C13B6A" w:rsidP="00C13B6A">
      <w:pPr>
        <w:spacing w:after="0"/>
        <w:jc w:val="both"/>
        <w:rPr>
          <w:rFonts w:eastAsiaTheme="majorEastAsia" w:cstheme="majorBidi"/>
          <w:color w:val="000000" w:themeColor="text1"/>
          <w:sz w:val="20"/>
          <w:szCs w:val="20"/>
        </w:rPr>
      </w:pPr>
    </w:p>
    <w:p w14:paraId="7DCCA027" w14:textId="0C3E6C29" w:rsidR="00C13B6A" w:rsidRDefault="00C13B6A" w:rsidP="00C13B6A">
      <w:pPr>
        <w:spacing w:after="0"/>
        <w:jc w:val="both"/>
        <w:rPr>
          <w:rFonts w:eastAsiaTheme="majorEastAsia" w:cstheme="majorBidi"/>
          <w:color w:val="000000" w:themeColor="text1"/>
          <w:sz w:val="20"/>
          <w:szCs w:val="20"/>
        </w:rPr>
      </w:pPr>
      <w:r w:rsidRPr="00150334">
        <w:rPr>
          <w:rFonts w:eastAsiaTheme="majorEastAsia" w:cstheme="majorBidi"/>
          <w:color w:val="000000" w:themeColor="text1"/>
          <w:sz w:val="20"/>
          <w:szCs w:val="20"/>
        </w:rPr>
        <w:t>Dear Sir</w:t>
      </w:r>
      <w:r w:rsidR="00AE5F2E">
        <w:rPr>
          <w:rFonts w:eastAsiaTheme="majorEastAsia" w:cstheme="majorBidi"/>
          <w:color w:val="000000" w:themeColor="text1"/>
          <w:sz w:val="20"/>
          <w:szCs w:val="20"/>
        </w:rPr>
        <w:t xml:space="preserve"> / Ma’am</w:t>
      </w:r>
      <w:r w:rsidRPr="00150334">
        <w:rPr>
          <w:rFonts w:eastAsiaTheme="majorEastAsia" w:cstheme="majorBidi"/>
          <w:color w:val="000000" w:themeColor="text1"/>
          <w:sz w:val="20"/>
          <w:szCs w:val="20"/>
        </w:rPr>
        <w:t>,</w:t>
      </w:r>
      <w:r w:rsidR="0033039A">
        <w:rPr>
          <w:rFonts w:eastAsiaTheme="majorEastAsia" w:cstheme="majorBidi"/>
          <w:color w:val="000000" w:themeColor="text1"/>
          <w:sz w:val="20"/>
          <w:szCs w:val="20"/>
        </w:rPr>
        <w:t xml:space="preserve"> </w:t>
      </w:r>
    </w:p>
    <w:p w14:paraId="03F0501E" w14:textId="77777777" w:rsidR="00835186" w:rsidRPr="00150334" w:rsidRDefault="00835186" w:rsidP="00C13B6A">
      <w:pPr>
        <w:spacing w:after="0"/>
        <w:jc w:val="both"/>
        <w:rPr>
          <w:rFonts w:eastAsiaTheme="majorEastAsia" w:cstheme="majorBidi"/>
          <w:color w:val="000000" w:themeColor="text1"/>
          <w:sz w:val="20"/>
          <w:szCs w:val="20"/>
        </w:rPr>
      </w:pPr>
    </w:p>
    <w:p w14:paraId="2E28E185" w14:textId="35FF52DF" w:rsidR="00C13B6A" w:rsidRPr="00150334" w:rsidRDefault="00C13B6A" w:rsidP="00C13B6A">
      <w:pPr>
        <w:spacing w:after="0"/>
        <w:jc w:val="both"/>
        <w:rPr>
          <w:rFonts w:eastAsiaTheme="majorEastAsia" w:cstheme="majorBidi"/>
          <w:color w:val="000000" w:themeColor="text1"/>
          <w:sz w:val="20"/>
          <w:szCs w:val="20"/>
        </w:rPr>
      </w:pPr>
      <w:r w:rsidRPr="00150334">
        <w:rPr>
          <w:rFonts w:eastAsiaTheme="majorEastAsia" w:cstheme="majorBidi"/>
          <w:color w:val="000000" w:themeColor="text1"/>
          <w:sz w:val="20"/>
          <w:szCs w:val="20"/>
        </w:rPr>
        <w:t xml:space="preserve">Thank you for your trust in </w:t>
      </w:r>
      <w:r w:rsidR="002471CE" w:rsidRPr="009C4346">
        <w:rPr>
          <w:rFonts w:ascii="TT Norms Bold" w:eastAsiaTheme="majorEastAsia" w:hAnsi="TT Norms Bold" w:cstheme="majorBidi"/>
          <w:b/>
          <w:bCs/>
          <w:color w:val="4D89CD" w:themeColor="accent3" w:themeTint="99"/>
          <w:sz w:val="20"/>
          <w:szCs w:val="20"/>
        </w:rPr>
        <w:t xml:space="preserve">Delhi</w:t>
      </w:r>
      <w:r w:rsidR="009C4346" w:rsidRPr="009C4346">
        <w:rPr>
          <w:rFonts w:ascii="TT Norms Bold" w:eastAsiaTheme="majorEastAsia" w:hAnsi="TT Norms Bold" w:cstheme="majorBidi"/>
          <w:b/>
          <w:bCs/>
          <w:color w:val="4D89CD" w:themeColor="accent3" w:themeTint="99"/>
          <w:sz w:val="20"/>
          <w:szCs w:val="20"/>
        </w:rPr>
        <w:t xml:space="preserve"> </w:t>
      </w:r>
      <w:r w:rsidRPr="00150334">
        <w:rPr>
          <w:rFonts w:eastAsiaTheme="majorEastAsia" w:cstheme="majorBidi"/>
          <w:color w:val="000000" w:themeColor="text1"/>
          <w:sz w:val="20"/>
          <w:szCs w:val="20"/>
        </w:rPr>
        <w:t xml:space="preserve">(“SPC”) – </w:t>
      </w:r>
      <w:r w:rsidR="00A91970" w:rsidRPr="00A91970">
        <w:rPr>
          <w:rFonts w:ascii="TT Norms Bold" w:eastAsiaTheme="majorEastAsia" w:hAnsi="TT Norms Bold" w:cstheme="majorBidi"/>
          <w:b/>
          <w:bCs/>
          <w:color w:val="4D89CD" w:themeColor="accent3" w:themeTint="99"/>
          <w:sz w:val="20"/>
          <w:szCs w:val="20"/>
        </w:rPr>
        <w:t xml:space="preserve">Technology, Risk, Integrity &amp; Consulting Services</w:t>
      </w:r>
      <w:r w:rsidR="00A91970" w:rsidRPr="00A91970">
        <w:rPr>
          <w:rFonts w:ascii="TT Norms Bold" w:eastAsiaTheme="majorEastAsia" w:hAnsi="TT Norms Bold" w:cstheme="majorBidi"/>
          <w:color w:val="4D89CD" w:themeColor="accent3" w:themeTint="99"/>
          <w:sz w:val="20"/>
          <w:szCs w:val="20"/>
        </w:rPr>
        <w:t xml:space="preserve"> </w:t>
      </w:r>
      <w:r w:rsidRPr="00150334">
        <w:rPr>
          <w:rFonts w:eastAsiaTheme="majorEastAsia" w:cstheme="majorBidi"/>
          <w:color w:val="000000" w:themeColor="text1"/>
          <w:sz w:val="20"/>
          <w:szCs w:val="20"/>
        </w:rPr>
        <w:t xml:space="preserve">to undertake the </w:t>
      </w:r>
      <w:r w:rsidR="0018228E" w:rsidRPr="0018228E">
        <w:rPr>
          <w:rFonts w:ascii="TT Norms Bold" w:eastAsiaTheme="majorEastAsia" w:hAnsi="TT Norms Bold" w:cstheme="majorBidi"/>
          <w:b/>
          <w:bCs/>
          <w:color w:val="4D89CD" w:themeColor="accent3" w:themeTint="99"/>
          <w:sz w:val="20"/>
          <w:szCs w:val="20"/>
        </w:rPr>
        <w:t xml:space="preserve">Custom Application Development </w:t>
      </w:r>
      <w:r w:rsidR="000033E7" w:rsidRPr="000033E7">
        <w:rPr>
          <w:rFonts w:ascii="TT Norms Bold" w:eastAsiaTheme="majorEastAsia" w:hAnsi="TT Norms Bold" w:cstheme="majorBidi"/>
          <w:b/>
          <w:bCs/>
          <w:color w:val="4D89CD" w:themeColor="accent3" w:themeTint="99"/>
          <w:sz w:val="20"/>
          <w:szCs w:val="20"/>
        </w:rPr>
        <w:t/>
      </w:r>
      <w:r w:rsidR="0018228E" w:rsidRPr="0018228E">
        <w:rPr>
          <w:rFonts w:ascii="TT Norms Bold" w:eastAsiaTheme="majorEastAsia" w:hAnsi="TT Norms Bold" w:cstheme="majorBidi"/>
          <w:b/>
          <w:bCs/>
          <w:color w:val="4D89CD" w:themeColor="accent3" w:themeTint="99"/>
          <w:sz w:val="20"/>
          <w:szCs w:val="20"/>
        </w:rPr>
        <w:t/>
      </w:r>
      <w:r w:rsidR="0018228E" w:rsidRPr="0018228E">
        <w:rPr>
          <w:rFonts w:ascii="TT Norms Bold" w:eastAsiaTheme="majorEastAsia" w:hAnsi="TT Norms Bold" w:cstheme="majorBidi"/>
          <w:color w:val="4D89CD" w:themeColor="accent3" w:themeTint="99"/>
          <w:sz w:val="20"/>
          <w:szCs w:val="20"/>
        </w:rPr>
        <w:t xml:space="preserve"> </w:t>
      </w:r>
      <w:r w:rsidRPr="00150334">
        <w:rPr>
          <w:rFonts w:eastAsiaTheme="majorEastAsia" w:cstheme="majorBidi"/>
          <w:color w:val="000000" w:themeColor="text1"/>
          <w:sz w:val="20"/>
          <w:szCs w:val="20"/>
        </w:rPr>
        <w:t xml:space="preserve">for </w:t>
      </w:r>
      <w:r w:rsidR="00DB2383" w:rsidRPr="00077D35">
        <w:rPr>
          <w:rFonts w:ascii="TT Norms Bold" w:eastAsiaTheme="majorEastAsia" w:hAnsi="TT Norms Bold" w:cstheme="majorBidi"/>
          <w:b/>
          <w:bCs/>
          <w:color w:val="4D89CD" w:themeColor="accent3" w:themeTint="99"/>
          <w:sz w:val="20"/>
          <w:szCs w:val="20"/>
        </w:rPr>
        <w:t xml:space="preserve">Nvidia Corporation</w:t>
      </w:r>
      <w:r w:rsidR="00D7473A">
        <w:rPr>
          <w:rFonts w:ascii="TT Norms Bold" w:eastAsiaTheme="majorEastAsia" w:hAnsi="TT Norms Bold" w:cstheme="majorBidi"/>
          <w:b/>
          <w:bCs/>
          <w:color w:val="4D89CD" w:themeColor="accent3" w:themeTint="99"/>
          <w:sz w:val="20"/>
          <w:szCs w:val="20"/>
        </w:rPr>
        <w:t/>
      </w:r>
      <w:r w:rsidR="00DB2383" w:rsidRPr="00077D35">
        <w:rPr>
          <w:rFonts w:ascii="TT Norms Bold" w:eastAsiaTheme="majorEastAsia" w:hAnsi="TT Norms Bold" w:cstheme="majorBidi"/>
          <w:b/>
          <w:bCs/>
          <w:color w:val="4D89CD" w:themeColor="accent3" w:themeTint="99"/>
          <w:sz w:val="20"/>
          <w:szCs w:val="20"/>
        </w:rPr>
        <w:t/>
      </w:r>
      <w:r w:rsidR="00077D35" w:rsidRPr="00077D35">
        <w:rPr>
          <w:rFonts w:ascii="TT Norms Bold" w:eastAsiaTheme="majorEastAsia" w:hAnsi="TT Norms Bold" w:cstheme="majorBidi"/>
          <w:b/>
          <w:bCs/>
          <w:color w:val="4D89CD" w:themeColor="accent3" w:themeTint="99"/>
          <w:sz w:val="20"/>
          <w:szCs w:val="20"/>
        </w:rPr>
        <w:t/>
      </w:r>
      <w:r w:rsidR="00DB2383" w:rsidRPr="00077D35">
        <w:rPr>
          <w:rFonts w:ascii="TT Norms Bold" w:eastAsiaTheme="majorEastAsia" w:hAnsi="TT Norms Bold" w:cstheme="majorBidi"/>
          <w:b/>
          <w:bCs/>
          <w:color w:val="4D89CD" w:themeColor="accent3" w:themeTint="99"/>
          <w:sz w:val="20"/>
          <w:szCs w:val="20"/>
        </w:rPr>
        <w:t/>
      </w:r>
      <w:r w:rsidR="00DE7F8E">
        <w:rPr>
          <w:rFonts w:ascii="TT Norms Bold" w:eastAsiaTheme="majorEastAsia" w:hAnsi="TT Norms Bold" w:cstheme="majorBidi"/>
          <w:b/>
          <w:bCs/>
          <w:color w:val="4D89CD" w:themeColor="accent3" w:themeTint="99"/>
          <w:sz w:val="20"/>
          <w:szCs w:val="20"/>
        </w:rPr>
        <w:t/>
      </w:r>
      <w:r w:rsidR="00DB2383" w:rsidRPr="00077D35">
        <w:rPr>
          <w:rFonts w:ascii="TT Norms Bold" w:eastAsiaTheme="majorEastAsia" w:hAnsi="TT Norms Bold" w:cstheme="majorBidi"/>
          <w:color w:val="4D89CD" w:themeColor="accent3" w:themeTint="99"/>
          <w:sz w:val="20"/>
          <w:szCs w:val="20"/>
        </w:rPr>
        <w:t xml:space="preserve"> </w:t>
      </w:r>
      <w:r w:rsidRPr="00150334">
        <w:rPr>
          <w:rFonts w:eastAsiaTheme="majorEastAsia" w:cstheme="majorBidi"/>
          <w:color w:val="000000" w:themeColor="text1"/>
          <w:sz w:val="20"/>
          <w:szCs w:val="20"/>
        </w:rPr>
        <w:t>(“the Company” or “Client”). This Engagement Letter (“EL”) sets out our understanding of the requirements of the Company, the scope of services that we agree to provide, and the terms governing the engagement.</w:t>
      </w:r>
    </w:p>
    <w:p w14:paraId="71606DC6" w14:textId="77777777" w:rsidR="00C13B6A" w:rsidRPr="00150334" w:rsidRDefault="00C13B6A" w:rsidP="00C13B6A">
      <w:pPr>
        <w:spacing w:after="0"/>
        <w:jc w:val="both"/>
        <w:rPr>
          <w:rFonts w:eastAsiaTheme="majorEastAsia" w:cstheme="majorBidi"/>
          <w:color w:val="000000" w:themeColor="text1"/>
          <w:sz w:val="20"/>
          <w:szCs w:val="20"/>
        </w:rPr>
      </w:pPr>
    </w:p>
    <w:p w14:paraId="1B60498E" w14:textId="38A6111E" w:rsidR="00C13B6A" w:rsidRPr="00150334" w:rsidRDefault="00C13B6A" w:rsidP="00C13B6A">
      <w:pPr>
        <w:spacing w:after="0"/>
        <w:jc w:val="both"/>
        <w:rPr>
          <w:rFonts w:eastAsiaTheme="majorEastAsia" w:cstheme="majorBidi"/>
          <w:color w:val="000000" w:themeColor="text1"/>
          <w:sz w:val="20"/>
          <w:szCs w:val="20"/>
        </w:rPr>
      </w:pPr>
      <w:r w:rsidRPr="00150334">
        <w:rPr>
          <w:rFonts w:eastAsiaTheme="majorEastAsia" w:cstheme="majorBidi"/>
          <w:color w:val="000000" w:themeColor="text1"/>
          <w:sz w:val="20"/>
          <w:szCs w:val="20"/>
        </w:rPr>
        <w:t xml:space="preserve">The Standard Terms of Engagement as per </w:t>
      </w:r>
      <w:r w:rsidRPr="00150334">
        <w:rPr>
          <w:rFonts w:eastAsiaTheme="majorEastAsia" w:cstheme="majorBidi"/>
          <w:b/>
          <w:bCs/>
          <w:color w:val="000000" w:themeColor="text1"/>
          <w:sz w:val="20"/>
          <w:szCs w:val="20"/>
        </w:rPr>
        <w:t xml:space="preserve">Annexure </w:t>
      </w:r>
      <w:r w:rsidR="00A32D30">
        <w:rPr>
          <w:rFonts w:eastAsiaTheme="majorEastAsia" w:cstheme="majorBidi"/>
          <w:b/>
          <w:bCs/>
          <w:color w:val="000000" w:themeColor="text1"/>
          <w:sz w:val="20"/>
          <w:szCs w:val="20"/>
        </w:rPr>
        <w:t>B</w:t>
      </w:r>
      <w:r w:rsidRPr="00150334">
        <w:rPr>
          <w:rFonts w:eastAsiaTheme="majorEastAsia" w:cstheme="majorBidi"/>
          <w:color w:val="000000" w:themeColor="text1"/>
          <w:sz w:val="20"/>
          <w:szCs w:val="20"/>
        </w:rPr>
        <w:t xml:space="preserve"> provide further details of our responsibilities and forms part of this EL. In the event of any inconsistency between the Standard Terms of Engagement and this Arrangement Letter, the terms of this EL will prevail.</w:t>
      </w:r>
    </w:p>
    <w:p w14:paraId="57F2938B" w14:textId="77777777" w:rsidR="00C13B6A" w:rsidRPr="00150334" w:rsidRDefault="00C13B6A" w:rsidP="00C13B6A">
      <w:pPr>
        <w:spacing w:after="0"/>
        <w:jc w:val="both"/>
        <w:rPr>
          <w:rFonts w:eastAsiaTheme="majorEastAsia" w:cstheme="majorBidi"/>
          <w:color w:val="18373E" w:themeColor="accent1" w:themeShade="BF"/>
          <w:sz w:val="20"/>
          <w:szCs w:val="20"/>
        </w:rPr>
      </w:pPr>
    </w:p>
    <w:p w14:paraId="101315DD" w14:textId="77777777" w:rsidR="00C13B6A" w:rsidRPr="00150334" w:rsidRDefault="00C13B6A" w:rsidP="00C13B6A">
      <w:pPr>
        <w:pStyle w:val="ListParagraph"/>
        <w:numPr>
          <w:ilvl w:val="0"/>
          <w:numId w:val="1"/>
        </w:numPr>
        <w:shd w:val="clear" w:color="auto" w:fill="DBE1E6" w:themeFill="accent4" w:themeFillTint="33"/>
        <w:ind w:left="180" w:hanging="270"/>
        <w:jc w:val="both"/>
        <w:rPr>
          <w:rFonts w:eastAsia="Times New Roman" w:cstheme="minorHAnsi"/>
          <w:b/>
          <w:bCs/>
          <w:color w:val="214B54" w:themeColor="accent1"/>
          <w:sz w:val="24"/>
          <w:szCs w:val="24"/>
          <w:lang w:val="en-GB"/>
        </w:rPr>
      </w:pPr>
      <w:r w:rsidRPr="00150334">
        <w:rPr>
          <w:rFonts w:eastAsia="Times New Roman" w:cstheme="minorHAnsi"/>
          <w:b/>
          <w:bCs/>
          <w:color w:val="214B54" w:themeColor="accent1"/>
          <w:sz w:val="24"/>
          <w:szCs w:val="24"/>
          <w:lang w:val="en-GB"/>
        </w:rPr>
        <w:t>About SPC NEXT</w:t>
      </w:r>
    </w:p>
    <w:p w14:paraId="47D54CD1" w14:textId="77777777" w:rsidR="00BA0E3F" w:rsidRPr="00BA0E3F" w:rsidRDefault="00BA0E3F" w:rsidP="00BA0E3F">
      <w:pPr>
        <w:spacing w:after="0"/>
        <w:jc w:val="both"/>
        <w:rPr>
          <w:rFonts w:eastAsiaTheme="majorEastAsia" w:cstheme="majorBidi"/>
          <w:color w:val="000000" w:themeColor="text1"/>
          <w:sz w:val="20"/>
          <w:szCs w:val="20"/>
        </w:rPr>
      </w:pPr>
      <w:r w:rsidRPr="00BA0E3F">
        <w:rPr>
          <w:rFonts w:eastAsiaTheme="majorEastAsia" w:cstheme="majorBidi"/>
          <w:color w:val="000000" w:themeColor="text1"/>
          <w:sz w:val="20"/>
          <w:szCs w:val="20"/>
        </w:rPr>
        <w:t>SPC NXT is a leading integrated solution and outsourcing partner for corporates. With a team of over 250 professionals, 70+ years of experience, and investments in technology and information security, we continue to empower global businesses by providing high-impact and cost-effective solutions. Our integrated approach is designed to utilize our global talent pool, technology, and best practices to serve organizations - from mid-size to multinational corporations across the globe.</w:t>
      </w:r>
    </w:p>
    <w:p w14:paraId="5CF0CE0F" w14:textId="77777777" w:rsidR="00BA0E3F" w:rsidRPr="00BA0E3F" w:rsidRDefault="00BA0E3F" w:rsidP="00BA0E3F">
      <w:pPr>
        <w:spacing w:after="0"/>
        <w:jc w:val="both"/>
        <w:rPr>
          <w:rFonts w:eastAsiaTheme="majorEastAsia" w:cstheme="majorBidi"/>
          <w:color w:val="000000" w:themeColor="text1"/>
          <w:sz w:val="20"/>
          <w:szCs w:val="20"/>
        </w:rPr>
      </w:pPr>
      <w:r w:rsidRPr="00BA0E3F">
        <w:rPr>
          <w:rFonts w:eastAsiaTheme="majorEastAsia" w:cstheme="majorBidi"/>
          <w:color w:val="000000" w:themeColor="text1"/>
          <w:sz w:val="20"/>
          <w:szCs w:val="20"/>
        </w:rPr>
        <w:t xml:space="preserve"> </w:t>
      </w:r>
    </w:p>
    <w:p w14:paraId="1D1DF104" w14:textId="77777777" w:rsidR="00BA0E3F" w:rsidRPr="00BA0E3F" w:rsidRDefault="00BA0E3F" w:rsidP="00BA0E3F">
      <w:pPr>
        <w:spacing w:after="0"/>
        <w:jc w:val="both"/>
        <w:rPr>
          <w:rFonts w:eastAsiaTheme="majorEastAsia" w:cstheme="majorBidi"/>
          <w:color w:val="000000" w:themeColor="text1"/>
          <w:sz w:val="20"/>
          <w:szCs w:val="20"/>
        </w:rPr>
      </w:pPr>
      <w:r w:rsidRPr="00BA0E3F">
        <w:rPr>
          <w:rFonts w:eastAsiaTheme="majorEastAsia" w:cstheme="majorBidi"/>
          <w:color w:val="000000" w:themeColor="text1"/>
          <w:sz w:val="20"/>
          <w:szCs w:val="20"/>
        </w:rPr>
        <w:t>SPC is India's premier member of PrimeGlobal – an award-winning association, comprising over 300 highly successful independent member firms in more than 100 countries. PrimeGlobal has a combined total of over 3,000 partners, 28,000 employees, and $4 billion in combined revenue with a presence in over 940 locations spanning 100 countries.</w:t>
      </w:r>
    </w:p>
    <w:p w14:paraId="20B3D895" w14:textId="77777777" w:rsidR="00BA0E3F" w:rsidRPr="00BA0E3F" w:rsidRDefault="00BA0E3F" w:rsidP="00BA0E3F">
      <w:pPr>
        <w:spacing w:after="0"/>
        <w:jc w:val="both"/>
        <w:rPr>
          <w:rFonts w:eastAsiaTheme="majorEastAsia" w:cstheme="majorBidi"/>
          <w:color w:val="000000" w:themeColor="text1"/>
          <w:sz w:val="20"/>
          <w:szCs w:val="20"/>
        </w:rPr>
      </w:pPr>
      <w:r w:rsidRPr="00BA0E3F">
        <w:rPr>
          <w:rFonts w:eastAsiaTheme="majorEastAsia" w:cstheme="majorBidi"/>
          <w:color w:val="000000" w:themeColor="text1"/>
          <w:sz w:val="20"/>
          <w:szCs w:val="20"/>
        </w:rPr>
        <w:t xml:space="preserve"> </w:t>
      </w:r>
    </w:p>
    <w:p w14:paraId="01A4377F" w14:textId="2E889376" w:rsidR="00C13B6A" w:rsidRPr="00150334" w:rsidRDefault="00BA0E3F" w:rsidP="00BA0E3F">
      <w:pPr>
        <w:spacing w:after="0"/>
        <w:jc w:val="both"/>
        <w:rPr>
          <w:rFonts w:eastAsiaTheme="majorEastAsia" w:cstheme="majorBidi"/>
          <w:color w:val="18373E" w:themeColor="accent1" w:themeShade="BF"/>
          <w:sz w:val="20"/>
          <w:szCs w:val="20"/>
        </w:rPr>
      </w:pPr>
      <w:r w:rsidRPr="00BA0E3F">
        <w:rPr>
          <w:rFonts w:eastAsiaTheme="majorEastAsia" w:cstheme="majorBidi"/>
          <w:color w:val="000000" w:themeColor="text1"/>
          <w:sz w:val="20"/>
          <w:szCs w:val="20"/>
        </w:rPr>
        <w:t>SPC's growth journey as a consulting company has garnered several prestigious accolades such as the "Rising Star Award" by PrimeGlobal and "APAC Regional Partner of the Year" by Lakeside.</w:t>
      </w:r>
    </w:p>
    <w:p w14:paraId="13F1B1F8" w14:textId="1C81E51F" w:rsidR="00C13B6A" w:rsidRPr="00150334" w:rsidRDefault="00C13B6A" w:rsidP="00C13B6A">
      <w:pPr>
        <w:pStyle w:val="ListParagraph"/>
        <w:numPr>
          <w:ilvl w:val="0"/>
          <w:numId w:val="1"/>
        </w:numPr>
        <w:shd w:val="clear" w:color="auto" w:fill="DBE1E6" w:themeFill="accent4" w:themeFillTint="33"/>
        <w:ind w:left="180" w:hanging="270"/>
        <w:jc w:val="both"/>
        <w:rPr>
          <w:rFonts w:eastAsia="Times New Roman" w:cstheme="minorHAnsi"/>
          <w:b/>
          <w:bCs/>
          <w:color w:val="214B54" w:themeColor="accent1"/>
          <w:sz w:val="24"/>
          <w:szCs w:val="24"/>
          <w:lang w:val="en-GB"/>
        </w:rPr>
      </w:pPr>
      <w:r w:rsidRPr="00150334">
        <w:rPr>
          <w:rFonts w:eastAsia="Times New Roman" w:cstheme="minorHAnsi"/>
          <w:b/>
          <w:bCs/>
          <w:color w:val="214B54" w:themeColor="accent1"/>
          <w:sz w:val="24"/>
          <w:szCs w:val="24"/>
          <w:lang w:val="en-GB"/>
        </w:rPr>
        <w:t>Background and Scope of Work</w:t>
      </w:r>
    </w:p>
    <w:p w14:paraId="0D843D6D" w14:textId="63905296" w:rsidR="00C13B6A" w:rsidRDefault="006820D3" w:rsidP="006820D3">
      <w:pPr>
        <w:jc w:val="both"/>
        <w:rPr>
          <w:rFonts w:ascii="TT Norms Bold" w:eastAsiaTheme="majorEastAsia" w:hAnsi="TT Norms Bold" w:cstheme="majorBidi"/>
          <w:b/>
          <w:bCs/>
          <w:color w:val="000000" w:themeColor="text1"/>
          <w:sz w:val="20"/>
          <w:szCs w:val="20"/>
          <w:lang w:val="en-IN"/>
        </w:rPr>
      </w:pPr>
      <w:r w:rsidRPr="00032DB7">
        <w:rPr>
          <w:rFonts w:ascii="TT Norms Bold" w:eastAsiaTheme="majorEastAsia" w:hAnsi="TT Norms Bold" w:cstheme="majorBidi"/>
          <w:b/>
          <w:bCs/>
          <w:color w:val="4D89CD" w:themeColor="accent3" w:themeTint="99"/>
          <w:sz w:val="20"/>
          <w:szCs w:val="20"/>
          <w:lang w:val="en-IN"/>
        </w:rPr>
        <w:t xml:space="preserve">Established</w:t>
      </w:r>
      <w:r w:rsidR="00DA6DB1">
        <w:rPr>
          <w:rFonts w:ascii="TT Norms Bold" w:eastAsiaTheme="majorEastAsia" w:hAnsi="TT Norms Bold" w:cstheme="majorBidi"/>
          <w:b/>
          <w:bCs/>
          <w:color w:val="4D89CD" w:themeColor="accent3" w:themeTint="99"/>
          <w:sz w:val="20"/>
          <w:szCs w:val="20"/>
          <w:lang w:val="en-IN"/>
        </w:rPr>
        <w:t/>
      </w:r>
      <w:r w:rsidR="00032DB7" w:rsidRPr="00032DB7">
        <w:rPr>
          <w:rFonts w:ascii="TT Norms Bold" w:eastAsiaTheme="majorEastAsia" w:hAnsi="TT Norms Bold" w:cstheme="majorBidi"/>
          <w:b/>
          <w:bCs/>
          <w:color w:val="4D89CD" w:themeColor="accent3" w:themeTint="99"/>
          <w:sz w:val="20"/>
          <w:szCs w:val="20"/>
          <w:lang w:val="en-IN"/>
        </w:rPr>
        <w:t/>
      </w:r>
      <w:r w:rsidR="00DA6DB1">
        <w:rPr>
          <w:rFonts w:ascii="TT Norms Bold" w:eastAsiaTheme="majorEastAsia" w:hAnsi="TT Norms Bold" w:cstheme="majorBidi"/>
          <w:b/>
          <w:bCs/>
          <w:color w:val="4D89CD" w:themeColor="accent3" w:themeTint="99"/>
          <w:sz w:val="20"/>
          <w:szCs w:val="20"/>
          <w:lang w:val="en-IN"/>
        </w:rPr>
        <w:t/>
      </w:r>
    </w:p>
    <w:p w14:paraId="25354448" w14:textId="353E4CB7" w:rsidR="00C13B6A" w:rsidRPr="00835186" w:rsidRDefault="00DA6DB1" w:rsidP="00835186">
      <w:pPr>
        <w:overflowPunct w:val="0"/>
        <w:autoSpaceDE w:val="0"/>
        <w:autoSpaceDN w:val="0"/>
        <w:adjustRightInd w:val="0"/>
        <w:jc w:val="both"/>
        <w:textAlignment w:val="baseline"/>
        <w:rPr>
          <w:rFonts w:ascii="TT Norms Bold" w:eastAsiaTheme="majorEastAsia" w:hAnsi="TT Norms Bold" w:cstheme="majorBidi"/>
          <w:b/>
          <w:bCs/>
          <w:color w:val="4D89CD" w:themeColor="accent3" w:themeTint="99"/>
          <w:sz w:val="20"/>
          <w:szCs w:val="20"/>
          <w:lang w:val="en-IN"/>
        </w:rPr>
      </w:pPr>
      <w:r w:rsidRPr="00DA6DB1">
        <w:rPr>
          <w:rFonts w:ascii="TT Norms Bold" w:eastAsiaTheme="majorEastAsia" w:hAnsi="TT Norms Bold" w:cstheme="majorBidi"/>
          <w:b/>
          <w:bCs/>
          <w:color w:val="4D89CD" w:themeColor="accent3" w:themeTint="99"/>
          <w:sz w:val="20"/>
          <w:szCs w:val="20"/>
          <w:lang w:val="en-IN"/>
        </w:rPr>
        <w:t xml:space="preserve">Information Technology.</w:t>
      </w:r>
    </w:p>
    <w:p w14:paraId="07895527" w14:textId="1D984F87" w:rsidR="00C13B6A" w:rsidRPr="00150334" w:rsidRDefault="00C13B6A" w:rsidP="00C13B6A">
      <w:pPr>
        <w:spacing w:after="0"/>
        <w:jc w:val="both"/>
        <w:rPr>
          <w:rFonts w:eastAsiaTheme="majorEastAsia" w:cstheme="majorBidi"/>
          <w:color w:val="000000" w:themeColor="text1"/>
          <w:sz w:val="20"/>
          <w:szCs w:val="20"/>
        </w:rPr>
      </w:pPr>
      <w:r w:rsidRPr="00150334">
        <w:rPr>
          <w:rFonts w:eastAsiaTheme="majorEastAsia" w:cstheme="majorBidi"/>
          <w:color w:val="000000" w:themeColor="text1"/>
          <w:sz w:val="20"/>
          <w:szCs w:val="20"/>
        </w:rPr>
        <w:t xml:space="preserve">The detailed Scope of Work Is enclosed In </w:t>
      </w:r>
      <w:r w:rsidR="00A07C5A" w:rsidRPr="00150334">
        <w:rPr>
          <w:rFonts w:eastAsiaTheme="majorEastAsia" w:cstheme="majorBidi"/>
          <w:b/>
          <w:color w:val="000000" w:themeColor="text1"/>
          <w:sz w:val="20"/>
          <w:szCs w:val="20"/>
        </w:rPr>
        <w:t>A</w:t>
      </w:r>
      <w:r w:rsidRPr="00150334">
        <w:rPr>
          <w:rFonts w:eastAsiaTheme="majorEastAsia" w:cstheme="majorBidi"/>
          <w:b/>
          <w:color w:val="000000" w:themeColor="text1"/>
          <w:sz w:val="20"/>
          <w:szCs w:val="20"/>
        </w:rPr>
        <w:t>nnexure A</w:t>
      </w:r>
      <w:r w:rsidRPr="00150334">
        <w:rPr>
          <w:rFonts w:eastAsiaTheme="majorEastAsia" w:cstheme="majorBidi"/>
          <w:color w:val="000000" w:themeColor="text1"/>
          <w:sz w:val="20"/>
          <w:szCs w:val="20"/>
        </w:rPr>
        <w:t>.</w:t>
      </w:r>
    </w:p>
    <w:p w14:paraId="3A946839" w14:textId="5F4071D1" w:rsidR="00C13B6A" w:rsidRPr="00150334" w:rsidRDefault="00C13B6A" w:rsidP="00C13B6A">
      <w:pPr>
        <w:spacing w:after="0"/>
        <w:jc w:val="both"/>
        <w:rPr>
          <w:rFonts w:eastAsiaTheme="majorEastAsia" w:cstheme="majorBidi"/>
          <w:color w:val="000000" w:themeColor="text1"/>
          <w:sz w:val="20"/>
          <w:szCs w:val="20"/>
        </w:rPr>
      </w:pPr>
    </w:p>
    <w:p w14:paraId="6A6F2F3E" w14:textId="1C5E7DE9" w:rsidR="00C13B6A" w:rsidRPr="00150334" w:rsidRDefault="00C13B6A" w:rsidP="00EA45BB">
      <w:pPr>
        <w:pStyle w:val="ListParagraph"/>
        <w:numPr>
          <w:ilvl w:val="0"/>
          <w:numId w:val="28"/>
        </w:numPr>
        <w:shd w:val="clear" w:color="auto" w:fill="DBE1E6" w:themeFill="accent4" w:themeFillTint="33"/>
        <w:spacing w:after="0"/>
        <w:ind w:left="270" w:hanging="270"/>
        <w:jc w:val="both"/>
        <w:rPr>
          <w:rFonts w:eastAsia="Times New Roman" w:cstheme="minorHAnsi"/>
          <w:b/>
          <w:bCs/>
          <w:color w:val="214B54" w:themeColor="accent1"/>
          <w:sz w:val="24"/>
          <w:szCs w:val="24"/>
          <w:lang w:val="en-GB"/>
        </w:rPr>
      </w:pPr>
      <w:r w:rsidRPr="00150334">
        <w:rPr>
          <w:rFonts w:eastAsia="Times New Roman" w:cstheme="minorHAnsi"/>
          <w:b/>
          <w:bCs/>
          <w:color w:val="214B54" w:themeColor="accent1"/>
          <w:sz w:val="24"/>
          <w:szCs w:val="24"/>
          <w:lang w:val="en-GB"/>
        </w:rPr>
        <w:t>Scope Limitations</w:t>
      </w:r>
    </w:p>
    <w:p w14:paraId="68D26718" w14:textId="77777777" w:rsidR="00D50F9E" w:rsidRPr="00D50F9E" w:rsidRDefault="00D50F9E" w:rsidP="00D50F9E">
      <w:pPr>
        <w:spacing w:before="100" w:beforeAutospacing="1" w:after="0" w:line="240" w:lineRule="auto"/>
        <w:rPr>
          <w:sz w:val="20"/>
          <w:szCs w:val="20"/>
          <w:lang w:val="en-GB"/>
        </w:rPr>
      </w:pPr>
      <w:r w:rsidRPr="00D50F9E">
        <w:rPr>
          <w:sz w:val="20"/>
          <w:szCs w:val="20"/>
          <w:lang w:val="en-GB"/>
        </w:rPr>
        <w:t>Our duties and responsibilities shall be limited to those expressly set out in this Engagement Letter and without    limiting the generality of the foregoing we shall not:</w:t>
      </w:r>
    </w:p>
    <w:p w14:paraId="6AC9FAB4" w14:textId="77777777" w:rsidR="00D50F9E" w:rsidRPr="00D50F9E" w:rsidRDefault="00D50F9E" w:rsidP="00D50F9E">
      <w:pPr>
        <w:spacing w:before="100" w:beforeAutospacing="1" w:after="0" w:line="240" w:lineRule="auto"/>
        <w:rPr>
          <w:sz w:val="20"/>
          <w:szCs w:val="20"/>
          <w:lang w:val="en-GB"/>
        </w:rPr>
      </w:pPr>
      <w:r w:rsidRPr="00D50F9E">
        <w:rPr>
          <w:sz w:val="20"/>
          <w:szCs w:val="20"/>
          <w:lang w:val="en-GB"/>
        </w:rPr>
        <w:t> </w:t>
      </w:r>
    </w:p>
    <w:p w14:paraId="61A3B650" w14:textId="77777777" w:rsidR="00D50F9E" w:rsidRPr="00D50F9E" w:rsidRDefault="00D50F9E" w:rsidP="00D50F9E">
      <w:pPr>
        <w:numPr>
          <w:ilvl w:val="0"/>
          <w:numId w:val="31"/>
        </w:numPr>
        <w:spacing w:after="0" w:line="240" w:lineRule="auto"/>
        <w:rPr>
          <w:sz w:val="20"/>
          <w:szCs w:val="20"/>
          <w:lang w:val="en-GB"/>
        </w:rPr>
      </w:pPr>
      <w:r w:rsidRPr="00D50F9E">
        <w:rPr>
          <w:sz w:val="20"/>
          <w:szCs w:val="20"/>
          <w:lang w:val="en-GB"/>
        </w:rPr>
        <w:t>Include any services relating to legal (including compliance associated with the Company), audit issues, or legal aspects.</w:t>
      </w:r>
    </w:p>
    <w:p w14:paraId="6095FCB1" w14:textId="77777777" w:rsidR="00D50F9E" w:rsidRPr="00D50F9E" w:rsidRDefault="00D50F9E" w:rsidP="00D50F9E">
      <w:pPr>
        <w:numPr>
          <w:ilvl w:val="0"/>
          <w:numId w:val="31"/>
        </w:numPr>
        <w:spacing w:after="0" w:line="240" w:lineRule="auto"/>
        <w:rPr>
          <w:sz w:val="20"/>
          <w:szCs w:val="20"/>
          <w:lang w:val="en-GB"/>
        </w:rPr>
      </w:pPr>
      <w:r w:rsidRPr="00D50F9E">
        <w:rPr>
          <w:sz w:val="20"/>
          <w:szCs w:val="20"/>
          <w:lang w:val="en-GB"/>
        </w:rPr>
        <w:t>Express any independent opinion on, or take responsibility for, the achievability of any forecasts or reasonableness of any assumptions or upon the fairness or accuracy of any financial or other information.</w:t>
      </w:r>
    </w:p>
    <w:p w14:paraId="750C0623" w14:textId="77777777" w:rsidR="00D50F9E" w:rsidRPr="00D50F9E" w:rsidRDefault="00D50F9E" w:rsidP="00D50F9E">
      <w:pPr>
        <w:numPr>
          <w:ilvl w:val="0"/>
          <w:numId w:val="31"/>
        </w:numPr>
        <w:spacing w:after="0" w:line="240" w:lineRule="auto"/>
        <w:rPr>
          <w:sz w:val="20"/>
          <w:szCs w:val="20"/>
          <w:lang w:val="en-GB"/>
        </w:rPr>
      </w:pPr>
      <w:r w:rsidRPr="00D50F9E">
        <w:rPr>
          <w:sz w:val="20"/>
          <w:szCs w:val="20"/>
          <w:lang w:val="en-GB"/>
        </w:rPr>
        <w:t xml:space="preserve">Any changes to the agreed scope of services must be agreed between SPC and the Client, subject to agreed timelines and charges. Changes to the scope will also be reflected in the deliverable relating to </w:t>
      </w:r>
      <w:r w:rsidRPr="00D50F9E">
        <w:rPr>
          <w:sz w:val="20"/>
          <w:szCs w:val="20"/>
          <w:lang w:val="en-GB"/>
        </w:rPr>
        <w:lastRenderedPageBreak/>
        <w:t>that part of the service and acceptance of the deliverable will indicate acceptance of that part of the amended scope of service. Unless expressly agreed in writing, any further work we may carry out in connection with the services (whether agreed in writing) will be carried out as part of this Engagement Letter and subject to its terms. Express any independent opinion on, or take responsibility for, the fairness or accuracy of any financial or other information.</w:t>
      </w:r>
    </w:p>
    <w:p w14:paraId="695465DF" w14:textId="77777777" w:rsidR="00D50F9E" w:rsidRPr="00D50F9E" w:rsidRDefault="00D50F9E" w:rsidP="00D50F9E">
      <w:pPr>
        <w:numPr>
          <w:ilvl w:val="0"/>
          <w:numId w:val="31"/>
        </w:numPr>
        <w:spacing w:after="0" w:line="240" w:lineRule="auto"/>
        <w:rPr>
          <w:sz w:val="20"/>
          <w:szCs w:val="20"/>
          <w:lang w:val="en-GB"/>
        </w:rPr>
      </w:pPr>
      <w:r w:rsidRPr="00D50F9E">
        <w:rPr>
          <w:sz w:val="20"/>
          <w:szCs w:val="20"/>
          <w:lang w:val="en-GB"/>
        </w:rPr>
        <w:t>SPC will be entitled to use and rely on information and data furnished, whether by way of verbal discussions or in writing, by the Client or others without being obliged to independently verify the information provided. The performance of the services will be dependent upon the Client and anyone acting on their behalf having provided SPC accurate and complete versions of materials and information requested during the Engagement.</w:t>
      </w:r>
    </w:p>
    <w:p w14:paraId="65D51146" w14:textId="77777777" w:rsidR="00D50F9E" w:rsidRPr="00D50F9E" w:rsidRDefault="00D50F9E" w:rsidP="00D50F9E">
      <w:pPr>
        <w:numPr>
          <w:ilvl w:val="0"/>
          <w:numId w:val="31"/>
        </w:numPr>
        <w:spacing w:after="0" w:line="240" w:lineRule="auto"/>
        <w:rPr>
          <w:sz w:val="20"/>
          <w:szCs w:val="20"/>
          <w:lang w:val="en-GB"/>
        </w:rPr>
      </w:pPr>
      <w:r w:rsidRPr="00D50F9E">
        <w:rPr>
          <w:sz w:val="20"/>
          <w:szCs w:val="20"/>
          <w:lang w:val="en-GB"/>
        </w:rPr>
        <w:t>We assume no responsibility to any user of this report other than the Board. Any other persons who chose to rely on this report do so entirely at their own risk.</w:t>
      </w:r>
    </w:p>
    <w:p w14:paraId="274B2467" w14:textId="29AE004B" w:rsidR="00C13B6A" w:rsidRPr="00150334" w:rsidRDefault="00C13B6A" w:rsidP="0A84D02C">
      <w:pPr>
        <w:spacing w:after="0"/>
        <w:jc w:val="both"/>
        <w:rPr>
          <w:rFonts w:eastAsiaTheme="majorEastAsia" w:cstheme="majorBidi"/>
          <w:color w:val="18373E" w:themeColor="accent1" w:themeShade="BF"/>
          <w:sz w:val="20"/>
          <w:szCs w:val="20"/>
        </w:rPr>
      </w:pPr>
    </w:p>
    <w:p w14:paraId="08C03EC4" w14:textId="143434F0" w:rsidR="00C13B6A" w:rsidRPr="00150334" w:rsidRDefault="00C13B6A" w:rsidP="0A84D02C">
      <w:pPr>
        <w:spacing w:after="0"/>
        <w:jc w:val="both"/>
        <w:rPr>
          <w:sz w:val="20"/>
          <w:szCs w:val="20"/>
          <w:lang w:val="en-GB"/>
        </w:rPr>
      </w:pPr>
      <w:r w:rsidRPr="0A84D02C">
        <w:rPr>
          <w:sz w:val="20"/>
          <w:szCs w:val="20"/>
          <w:lang w:val="en-GB"/>
        </w:rPr>
        <w:t xml:space="preserve">The detailed limitations and constraints are enclosed in </w:t>
      </w:r>
      <w:r w:rsidRPr="0A84D02C">
        <w:rPr>
          <w:b/>
          <w:bCs/>
          <w:sz w:val="20"/>
          <w:szCs w:val="20"/>
          <w:lang w:val="en-GB"/>
        </w:rPr>
        <w:t xml:space="preserve">Annexure </w:t>
      </w:r>
      <w:r w:rsidR="00A32D30" w:rsidRPr="0A84D02C">
        <w:rPr>
          <w:b/>
          <w:bCs/>
          <w:sz w:val="20"/>
          <w:szCs w:val="20"/>
          <w:lang w:val="en-GB"/>
        </w:rPr>
        <w:t>C</w:t>
      </w:r>
      <w:r w:rsidRPr="0A84D02C">
        <w:rPr>
          <w:sz w:val="20"/>
          <w:szCs w:val="20"/>
          <w:lang w:val="en-GB"/>
        </w:rPr>
        <w:t>.</w:t>
      </w:r>
    </w:p>
    <w:p w14:paraId="52349349" w14:textId="3E1FEA98" w:rsidR="00C13B6A" w:rsidRDefault="00C13B6A" w:rsidP="00C13B6A">
      <w:pPr>
        <w:spacing w:after="0" w:line="280" w:lineRule="exact"/>
        <w:jc w:val="both"/>
        <w:rPr>
          <w:sz w:val="20"/>
          <w:szCs w:val="20"/>
          <w:lang w:val="en-GB"/>
        </w:rPr>
      </w:pPr>
    </w:p>
    <w:p w14:paraId="3104A2E9" w14:textId="77777777" w:rsidR="00AB4027" w:rsidRPr="00150334" w:rsidRDefault="00AB4027" w:rsidP="00C13B6A">
      <w:pPr>
        <w:spacing w:after="0" w:line="280" w:lineRule="exact"/>
        <w:jc w:val="both"/>
        <w:rPr>
          <w:sz w:val="20"/>
          <w:szCs w:val="20"/>
          <w:lang w:val="en-GB"/>
        </w:rPr>
      </w:pPr>
    </w:p>
    <w:p w14:paraId="46032632" w14:textId="664815E4" w:rsidR="00C13B6A" w:rsidRPr="00150334" w:rsidRDefault="00C13B6A" w:rsidP="00EA45BB">
      <w:pPr>
        <w:pStyle w:val="ListParagraph"/>
        <w:numPr>
          <w:ilvl w:val="0"/>
          <w:numId w:val="29"/>
        </w:numPr>
        <w:shd w:val="clear" w:color="auto" w:fill="DBE1E6" w:themeFill="accent4" w:themeFillTint="33"/>
        <w:jc w:val="both"/>
        <w:rPr>
          <w:rFonts w:eastAsia="Times New Roman" w:cstheme="minorHAnsi"/>
          <w:b/>
          <w:bCs/>
          <w:color w:val="214B54" w:themeColor="accent1"/>
          <w:sz w:val="24"/>
          <w:szCs w:val="24"/>
          <w:lang w:val="en-GB"/>
        </w:rPr>
      </w:pPr>
      <w:r w:rsidRPr="00150334">
        <w:rPr>
          <w:rFonts w:eastAsia="Times New Roman" w:cstheme="minorHAnsi"/>
          <w:b/>
          <w:bCs/>
          <w:color w:val="214B54" w:themeColor="accent1"/>
          <w:sz w:val="24"/>
          <w:szCs w:val="24"/>
          <w:lang w:val="en-GB"/>
        </w:rPr>
        <w:t>Engagement Team</w:t>
      </w:r>
      <w:r w:rsidR="00B87D69" w:rsidRPr="00150334">
        <w:rPr>
          <w:rFonts w:eastAsia="Times New Roman" w:cstheme="minorHAnsi"/>
          <w:b/>
          <w:bCs/>
          <w:color w:val="214B54" w:themeColor="accent1"/>
          <w:sz w:val="24"/>
          <w:szCs w:val="24"/>
          <w:lang w:val="en-GB"/>
        </w:rPr>
        <w:t>, Timeline</w:t>
      </w:r>
      <w:r w:rsidRPr="00150334">
        <w:rPr>
          <w:rFonts w:eastAsia="Times New Roman" w:cstheme="minorHAnsi"/>
          <w:b/>
          <w:bCs/>
          <w:color w:val="214B54" w:themeColor="accent1"/>
          <w:sz w:val="24"/>
          <w:szCs w:val="24"/>
          <w:lang w:val="en-GB"/>
        </w:rPr>
        <w:t xml:space="preserve"> and Schedule</w:t>
      </w:r>
    </w:p>
    <w:p w14:paraId="01DD1B5E" w14:textId="4673703D" w:rsidR="00C13B6A" w:rsidRPr="00150334" w:rsidRDefault="00C13B6A" w:rsidP="00A1624E">
      <w:pPr>
        <w:spacing w:after="0" w:line="240" w:lineRule="auto"/>
        <w:jc w:val="both"/>
        <w:rPr>
          <w:sz w:val="20"/>
          <w:szCs w:val="20"/>
          <w:lang w:val="en-GB"/>
        </w:rPr>
      </w:pPr>
      <w:r w:rsidRPr="00150334">
        <w:rPr>
          <w:sz w:val="20"/>
          <w:szCs w:val="20"/>
          <w:lang w:val="en-GB"/>
        </w:rPr>
        <w:t>We understand that for successful delivery and greater efficiency, it is imperative to have a consistent and reliable service team, which is why we take extra care in having team continuity. We believe that the basis of any successful venture is the people who constitute it, and people are also our greatest assets. We will have in place, for you, a team that has been carefully selected to provide you with a blend of seniority, in-depth knowledge, experience, business insight, and the commitment to deliver value.</w:t>
      </w:r>
    </w:p>
    <w:p w14:paraId="1A6F9867" w14:textId="77777777" w:rsidR="00C13B6A" w:rsidRPr="00150334" w:rsidRDefault="00C13B6A" w:rsidP="00C13B6A">
      <w:pPr>
        <w:spacing w:after="0" w:line="280" w:lineRule="exact"/>
        <w:jc w:val="both"/>
        <w:rPr>
          <w:sz w:val="20"/>
          <w:szCs w:val="20"/>
          <w:lang w:val="en-GB"/>
        </w:rPr>
      </w:pPr>
    </w:p>
    <w:p w14:paraId="46366430" w14:textId="5ABFCAA4" w:rsidR="00C13B6A" w:rsidRDefault="00C13B6A" w:rsidP="00A1624E">
      <w:pPr>
        <w:spacing w:after="0" w:line="240" w:lineRule="auto"/>
        <w:jc w:val="both"/>
        <w:rPr>
          <w:rFonts w:ascii="TT Norms Bold" w:hAnsi="TT Norms Bold"/>
          <w:b/>
          <w:bCs/>
          <w:color w:val="4D89CD" w:themeColor="accent3" w:themeTint="99"/>
          <w:sz w:val="20"/>
          <w:szCs w:val="20"/>
          <w:lang w:val="en-GB"/>
        </w:rPr>
      </w:pPr>
      <w:r w:rsidRPr="00150334">
        <w:rPr>
          <w:sz w:val="20"/>
          <w:szCs w:val="20"/>
          <w:lang w:val="en-GB"/>
        </w:rPr>
        <w:t>Each engagement at SPC becomes the overall direct responsibility of an Engagement Partner who is assisted by an engagement director, manager, associates, and other experts from related entities, who may be engaged as required, to ensure that appropriate experience is brought to bear on each assignment. We believe that our ability to meet and exceed your expectations is significantly influenced by the close involvement of our most experienced resources. We commit to significant ongoing partner involvement on the Company’s engagement.</w:t>
      </w:r>
      <w:r w:rsidR="00F50C1C" w:rsidRPr="00150334">
        <w:rPr>
          <w:sz w:val="20"/>
          <w:szCs w:val="20"/>
          <w:lang w:val="en-GB"/>
        </w:rPr>
        <w:t xml:space="preserve"> If there is any change in teaming, the same shall be discussed in advance and mutually agreed with </w:t>
      </w:r>
      <w:r w:rsidR="00D60055" w:rsidRPr="00D60055">
        <w:rPr>
          <w:rFonts w:ascii="TT Norms Bold" w:hAnsi="TT Norms Bold"/>
          <w:b/>
          <w:bCs/>
          <w:color w:val="4D89CD" w:themeColor="accent3" w:themeTint="99"/>
          <w:sz w:val="20"/>
          <w:szCs w:val="20"/>
          <w:lang w:val="en-GB"/>
        </w:rPr>
        <w:t xml:space="preserve">Nvidia Corporation</w:t>
      </w:r>
      <w:r w:rsidR="00D11EF7">
        <w:rPr>
          <w:rFonts w:ascii="TT Norms Bold" w:hAnsi="TT Norms Bold"/>
          <w:b/>
          <w:bCs/>
          <w:color w:val="4D89CD" w:themeColor="accent3" w:themeTint="99"/>
          <w:sz w:val="20"/>
          <w:szCs w:val="20"/>
          <w:lang w:val="en-GB"/>
        </w:rPr>
        <w:t>.</w:t>
      </w:r>
    </w:p>
    <w:p w14:paraId="5AD82FCB" w14:textId="77777777" w:rsidR="00D11EF7" w:rsidRDefault="00D11EF7" w:rsidP="00A1624E">
      <w:pPr>
        <w:spacing w:after="0" w:line="240" w:lineRule="auto"/>
        <w:jc w:val="both"/>
        <w:rPr>
          <w:rFonts w:ascii="TT Norms Bold" w:hAnsi="TT Norms Bold"/>
          <w:b/>
          <w:bCs/>
          <w:color w:val="4D89CD" w:themeColor="accent3" w:themeTint="99"/>
          <w:sz w:val="20"/>
          <w:szCs w:val="20"/>
          <w:lang w:val="en-GB"/>
        </w:rPr>
      </w:pP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9"/>
        <w:gridCol w:w="1806"/>
        <w:gridCol w:w="2456"/>
        <w:gridCol w:w="3127"/>
      </w:tblGrid>
      <w:tr w:rsidR="006C2363" w14:paraId="1D176C04" w14:textId="77777777" w:rsidTr="00515257">
        <w:tc>
          <w:tcPr>
            <w:tcW w:w="898" w:type="dxa"/>
            <w:shd w:val="clear" w:color="auto" w:fill="2E74B5"/>
          </w:tcPr>
          <w:p w14:paraId="2C9B37BD" w14:textId="0B2FBE95" w:rsidR="00515257" w:rsidRPr="00515257" w:rsidRDefault="001E01F1" w:rsidP="00D83777">
            <w:pPr>
              <w:jc w:val="center"/>
              <w:rPr>
                <w:rFonts w:eastAsia="Calibri" w:cs="Calibri"/>
                <w:b/>
                <w:bCs/>
                <w:color w:val="FFFFFF"/>
                <w:sz w:val="24"/>
                <w:szCs w:val="24"/>
              </w:rPr>
            </w:pPr>
            <w:r>
              <w:rPr>
                <w:rFonts w:eastAsia="Calibri" w:cs="Calibri"/>
                <w:b/>
                <w:bCs/>
                <w:color w:val="FFFFFF"/>
                <w:sz w:val="24"/>
                <w:szCs w:val="24"/>
              </w:rPr>
              <w:t>Rank</w:t>
            </w:r>
          </w:p>
        </w:tc>
        <w:tc>
          <w:tcPr>
            <w:tcW w:w="2952" w:type="dxa"/>
            <w:shd w:val="clear" w:color="auto" w:fill="2E74B5"/>
          </w:tcPr>
          <w:p w14:paraId="59B61FB5" w14:textId="77777777" w:rsidR="00515257" w:rsidRPr="00515257" w:rsidRDefault="00515257" w:rsidP="00D83777">
            <w:pPr>
              <w:jc w:val="center"/>
              <w:rPr>
                <w:rFonts w:eastAsia="Calibri" w:cs="Calibri"/>
                <w:b/>
                <w:bCs/>
                <w:color w:val="FFFFFF"/>
                <w:sz w:val="24"/>
                <w:szCs w:val="24"/>
              </w:rPr>
            </w:pPr>
            <w:r w:rsidRPr="00515257">
              <w:rPr>
                <w:rFonts w:eastAsia="Calibri" w:cs="Calibri"/>
                <w:b/>
                <w:bCs/>
                <w:color w:val="FFFFFF"/>
                <w:sz w:val="24"/>
                <w:szCs w:val="24"/>
              </w:rPr>
              <w:t>Role</w:t>
            </w:r>
          </w:p>
        </w:tc>
        <w:tc>
          <w:tcPr>
            <w:tcW w:w="2936" w:type="dxa"/>
            <w:shd w:val="clear" w:color="auto" w:fill="2E74B5"/>
          </w:tcPr>
          <w:p w14:paraId="3AEB389F" w14:textId="77777777" w:rsidR="00515257" w:rsidRPr="00515257" w:rsidRDefault="00515257" w:rsidP="00D83777">
            <w:pPr>
              <w:jc w:val="center"/>
              <w:rPr>
                <w:rFonts w:eastAsia="Calibri" w:cs="Calibri"/>
                <w:b/>
                <w:bCs/>
                <w:color w:val="FFFFFF"/>
                <w:sz w:val="24"/>
                <w:szCs w:val="24"/>
              </w:rPr>
            </w:pPr>
            <w:r w:rsidRPr="00515257">
              <w:rPr>
                <w:rFonts w:eastAsia="Calibri" w:cs="Calibri"/>
                <w:b/>
                <w:bCs/>
                <w:color w:val="FFFFFF"/>
                <w:sz w:val="24"/>
                <w:szCs w:val="24"/>
              </w:rPr>
              <w:t>Name</w:t>
            </w:r>
          </w:p>
        </w:tc>
        <w:tc>
          <w:tcPr>
            <w:tcW w:w="3132" w:type="dxa"/>
            <w:shd w:val="clear" w:color="auto" w:fill="2E74B5"/>
          </w:tcPr>
          <w:p w14:paraId="6CE80BBE" w14:textId="77777777" w:rsidR="00515257" w:rsidRPr="00515257" w:rsidRDefault="00515257" w:rsidP="00D83777">
            <w:pPr>
              <w:jc w:val="center"/>
              <w:rPr>
                <w:rFonts w:eastAsia="Calibri" w:cs="Calibri"/>
                <w:b/>
                <w:bCs/>
                <w:color w:val="FFFFFF"/>
                <w:sz w:val="24"/>
                <w:szCs w:val="24"/>
              </w:rPr>
            </w:pPr>
            <w:r w:rsidRPr="00515257">
              <w:rPr>
                <w:rFonts w:eastAsia="Calibri" w:cs="Calibri"/>
                <w:b/>
                <w:bCs/>
                <w:color w:val="FFFFFF"/>
                <w:sz w:val="24"/>
                <w:szCs w:val="24"/>
              </w:rPr>
              <w:t>Designation</w:t>
            </w:r>
          </w:p>
        </w:tc>
      </w:tr>
      <w:tr w:rsidR="006C2363" w14:paraId="60B040F3" w14:textId="77777777" w:rsidTr="00515257">
        <w:trPr>
          <w:trHeight w:val="340"/>
        </w:trPr>
        <w:tc>
          <w:tcPr>
            <w:tcW w:w="898" w:type="dxa"/>
            <w:shd w:val="clear" w:color="auto" w:fill="auto"/>
          </w:tcPr>
          <w:p w14:paraId="26978FD3" w14:textId="62B4B782" w:rsidR="00515257" w:rsidRPr="00CB26BA" w:rsidRDefault="00872074" w:rsidP="00D83777">
            <w:pPr>
              <w:spacing w:line="276" w:lineRule="auto"/>
              <w:jc w:val="center"/>
              <w:rPr>
                <w:rFonts w:ascii="TT Norms Bold" w:eastAsia="Calibri" w:hAnsi="TT Norms Bold" w:cs="Calibri"/>
                <w:b/>
                <w:bCs/>
                <w:color w:val="4D89CD" w:themeColor="accent3" w:themeTint="99"/>
                <w:sz w:val="20"/>
                <w:szCs w:val="20"/>
              </w:rPr>
            </w:pPr>
            <w:r>
              <w:rPr>
                <w:rFonts w:ascii="TT Norms Bold" w:eastAsia="Calibri" w:hAnsi="TT Norms Bold" w:cs="Calibri"/>
                <w:b/>
                <w:bCs/>
                <w:color w:val="4D89CD" w:themeColor="accent3" w:themeTint="99"/>
                <w:sz w:val="20"/>
                <w:szCs w:val="20"/>
              </w:rPr>
              <w:t xml:space="preserve">L1</w:t>
            </w:r>
            <w:r w:rsidR="001E01F1">
              <w:rPr>
                <w:rFonts w:ascii="TT Norms Bold" w:eastAsia="Calibri" w:hAnsi="TT Norms Bold" w:cs="Calibri"/>
                <w:b/>
                <w:bCs/>
                <w:color w:val="4D89CD" w:themeColor="accent3" w:themeTint="99"/>
                <w:sz w:val="20"/>
                <w:szCs w:val="20"/>
              </w:rPr>
              <w:t/>
            </w:r>
            <w:r>
              <w:rPr>
                <w:rFonts w:ascii="TT Norms Bold" w:eastAsia="Calibri" w:hAnsi="TT Norms Bold" w:cs="Calibri"/>
                <w:b/>
                <w:bCs/>
                <w:color w:val="4D89CD" w:themeColor="accent3" w:themeTint="99"/>
                <w:sz w:val="20"/>
                <w:szCs w:val="20"/>
              </w:rPr>
              <w:t/>
            </w:r>
          </w:p>
        </w:tc>
        <w:tc>
          <w:tcPr>
            <w:tcW w:w="2952" w:type="dxa"/>
            <w:shd w:val="clear" w:color="auto" w:fill="auto"/>
          </w:tcPr>
          <w:p w14:paraId="1F75583D" w14:textId="07A48A5F" w:rsidR="00515257" w:rsidRPr="00CB26BA" w:rsidRDefault="00515257" w:rsidP="00D83777">
            <w:pPr>
              <w:spacing w:line="276" w:lineRule="auto"/>
              <w:jc w:val="center"/>
              <w:rPr>
                <w:rFonts w:ascii="TT Norms Bold" w:eastAsia="Calibri" w:hAnsi="TT Norms Bold" w:cs="Calibri"/>
                <w:b/>
                <w:bCs/>
                <w:color w:val="4D89CD" w:themeColor="accent3" w:themeTint="99"/>
                <w:sz w:val="20"/>
                <w:szCs w:val="20"/>
              </w:rPr>
            </w:pPr>
            <w:r w:rsidRPr="00CB26BA">
              <w:rPr>
                <w:rFonts w:ascii="TT Norms Bold" w:eastAsia="Calibri" w:hAnsi="TT Norms Bold" w:cs="Calibri"/>
                <w:b/>
                <w:bCs/>
                <w:color w:val="4D89CD" w:themeColor="accent3" w:themeTint="99"/>
                <w:sz w:val="20"/>
                <w:szCs w:val="20"/>
              </w:rPr>
              <w:t xml:space="preserve">Lead Developer</w:t>
            </w:r>
            <w:r w:rsidR="00DE503A">
              <w:rPr>
                <w:rFonts w:ascii="TT Norms Bold" w:eastAsia="Calibri" w:hAnsi="TT Norms Bold" w:cs="Calibri"/>
                <w:b/>
                <w:bCs/>
                <w:color w:val="4D89CD" w:themeColor="accent3" w:themeTint="99"/>
                <w:sz w:val="20"/>
                <w:szCs w:val="20"/>
              </w:rPr>
              <w:t/>
            </w:r>
            <w:r w:rsidRPr="00CB26BA">
              <w:rPr>
                <w:rFonts w:ascii="TT Norms Bold" w:eastAsia="Calibri" w:hAnsi="TT Norms Bold" w:cs="Calibri"/>
                <w:b/>
                <w:bCs/>
                <w:color w:val="4D89CD" w:themeColor="accent3" w:themeTint="99"/>
                <w:sz w:val="20"/>
                <w:szCs w:val="20"/>
              </w:rPr>
              <w:t/>
            </w:r>
          </w:p>
        </w:tc>
        <w:tc>
          <w:tcPr>
            <w:tcW w:w="2936" w:type="dxa"/>
            <w:shd w:val="clear" w:color="auto" w:fill="auto"/>
          </w:tcPr>
          <w:p w14:paraId="73C6D3AE" w14:textId="4FB6B4D6" w:rsidR="00515257" w:rsidRPr="00CB26BA" w:rsidRDefault="00515257" w:rsidP="00D83777">
            <w:pPr>
              <w:spacing w:line="276" w:lineRule="auto"/>
              <w:jc w:val="center"/>
              <w:rPr>
                <w:rFonts w:ascii="TT Norms Bold" w:eastAsia="Calibri" w:hAnsi="TT Norms Bold" w:cs="Calibri"/>
                <w:b/>
                <w:bCs/>
                <w:color w:val="4D89CD" w:themeColor="accent3" w:themeTint="99"/>
                <w:sz w:val="20"/>
                <w:szCs w:val="20"/>
              </w:rPr>
            </w:pPr>
            <w:r w:rsidRPr="00CB26BA">
              <w:rPr>
                <w:rFonts w:ascii="TT Norms Bold" w:eastAsia="Calibri" w:hAnsi="TT Norms Bold" w:cs="Calibri"/>
                <w:b/>
                <w:bCs/>
                <w:color w:val="4D89CD" w:themeColor="accent3" w:themeTint="99"/>
                <w:sz w:val="20"/>
                <w:szCs w:val="20"/>
              </w:rPr>
              <w:t xml:space="preserve">Shubhankar Debnath</w:t>
            </w:r>
            <w:r w:rsidR="00DE503A">
              <w:rPr>
                <w:rFonts w:ascii="TT Norms Bold" w:eastAsia="Calibri" w:hAnsi="TT Norms Bold" w:cs="Calibri"/>
                <w:b/>
                <w:bCs/>
                <w:color w:val="4D89CD" w:themeColor="accent3" w:themeTint="99"/>
                <w:sz w:val="20"/>
                <w:szCs w:val="20"/>
              </w:rPr>
              <w:t/>
            </w:r>
            <w:r w:rsidRPr="00CB26BA">
              <w:rPr>
                <w:rFonts w:ascii="TT Norms Bold" w:eastAsia="Calibri" w:hAnsi="TT Norms Bold" w:cs="Calibri"/>
                <w:b/>
                <w:bCs/>
                <w:color w:val="4D89CD" w:themeColor="accent3" w:themeTint="99"/>
                <w:sz w:val="20"/>
                <w:szCs w:val="20"/>
              </w:rPr>
              <w:t xml:space="preserve"> </w:t>
            </w:r>
          </w:p>
        </w:tc>
        <w:tc>
          <w:tcPr>
            <w:tcW w:w="3132" w:type="dxa"/>
          </w:tcPr>
          <w:p w14:paraId="2DB3AAE8" w14:textId="5C75FD91" w:rsidR="00515257" w:rsidRPr="00CB26BA" w:rsidRDefault="00515257" w:rsidP="00D83777">
            <w:pPr>
              <w:spacing w:line="276" w:lineRule="auto"/>
              <w:jc w:val="center"/>
              <w:rPr>
                <w:rFonts w:ascii="TT Norms Bold" w:eastAsia="Calibri" w:hAnsi="TT Norms Bold" w:cs="Calibri"/>
                <w:b/>
                <w:bCs/>
                <w:color w:val="4D89CD" w:themeColor="accent3" w:themeTint="99"/>
                <w:sz w:val="20"/>
                <w:szCs w:val="20"/>
              </w:rPr>
            </w:pPr>
            <w:r w:rsidRPr="00CB26BA">
              <w:rPr>
                <w:rFonts w:ascii="TT Norms Bold" w:eastAsia="Calibri" w:hAnsi="TT Norms Bold" w:cs="Calibri"/>
                <w:b/>
                <w:bCs/>
                <w:color w:val="4D89CD" w:themeColor="accent3" w:themeTint="99"/>
                <w:sz w:val="20"/>
                <w:szCs w:val="20"/>
              </w:rPr>
              <w:t xml:space="preserve">Senior Software Engineer</w:t>
            </w:r>
            <w:r w:rsidR="009841A7">
              <w:rPr>
                <w:rFonts w:ascii="TT Norms Bold" w:eastAsia="Calibri" w:hAnsi="TT Norms Bold" w:cs="Calibri"/>
                <w:b/>
                <w:bCs/>
                <w:color w:val="4D89CD" w:themeColor="accent3" w:themeTint="99"/>
                <w:sz w:val="20"/>
                <w:szCs w:val="20"/>
              </w:rPr>
              <w:t/>
            </w:r>
            <w:r w:rsidRPr="00CB26BA">
              <w:rPr>
                <w:rFonts w:ascii="TT Norms Bold" w:eastAsia="Calibri" w:hAnsi="TT Norms Bold" w:cs="Calibri"/>
                <w:b/>
                <w:bCs/>
                <w:color w:val="4D89CD" w:themeColor="accent3" w:themeTint="99"/>
                <w:sz w:val="20"/>
                <w:szCs w:val="20"/>
              </w:rPr>
              <w:t/>
            </w:r>
            <w:r w:rsidR="00FC681F">
              <w:rPr>
                <w:rFonts w:ascii="TT Norms Bold" w:eastAsia="Calibri" w:hAnsi="TT Norms Bold" w:cs="Calibri"/>
                <w:b/>
                <w:bCs/>
                <w:color w:val="4D89CD" w:themeColor="accent3" w:themeTint="99"/>
                <w:sz w:val="20"/>
                <w:szCs w:val="20"/>
              </w:rPr>
              <w:t/>
            </w:r>
            <w:r w:rsidR="006C2363">
              <w:rPr>
                <w:rFonts w:ascii="TT Norms Bold" w:eastAsia="Calibri" w:hAnsi="TT Norms Bold" w:cs="Calibri"/>
                <w:b/>
                <w:bCs/>
                <w:color w:val="4D89CD" w:themeColor="accent3" w:themeTint="99"/>
                <w:sz w:val="20"/>
                <w:szCs w:val="20"/>
              </w:rPr>
              <w:t/>
            </w:r>
            <w:r w:rsidR="007975DC">
              <w:rPr>
                <w:rFonts w:ascii="TT Norms Bold" w:eastAsia="Calibri" w:hAnsi="TT Norms Bold" w:cs="Calibri"/>
                <w:b/>
                <w:bCs/>
                <w:color w:val="4D89CD" w:themeColor="accent3" w:themeTint="99"/>
                <w:sz w:val="20"/>
                <w:szCs w:val="20"/>
              </w:rPr>
              <w:t/>
            </w:r>
          </w:p>
        </w:tc>
      </w:tr>
    </w:tbl>
    <w:p w14:paraId="2FAE5BD5" w14:textId="69C54F8F" w:rsidR="00C13B6A" w:rsidRPr="00150334" w:rsidRDefault="00C13B6A" w:rsidP="00C13B6A">
      <w:pPr>
        <w:spacing w:after="0" w:line="280" w:lineRule="exact"/>
        <w:jc w:val="both"/>
        <w:rPr>
          <w:sz w:val="20"/>
          <w:szCs w:val="20"/>
          <w:lang w:val="en-GB"/>
        </w:rPr>
      </w:pPr>
    </w:p>
    <w:p w14:paraId="3A61D97A" w14:textId="16F3772F" w:rsidR="00C13B6A" w:rsidRPr="00150334" w:rsidRDefault="00C13B6A" w:rsidP="00C13B6A">
      <w:pPr>
        <w:pStyle w:val="BodyText"/>
        <w:spacing w:before="95"/>
        <w:ind w:right="273"/>
        <w:jc w:val="both"/>
        <w:rPr>
          <w:rFonts w:asciiTheme="minorHAnsi" w:hAnsiTheme="minorHAnsi" w:cstheme="minorHAnsi"/>
          <w:b/>
          <w:bCs/>
        </w:rPr>
      </w:pPr>
      <w:r w:rsidRPr="00150334">
        <w:rPr>
          <w:rFonts w:asciiTheme="minorHAnsi" w:hAnsiTheme="minorHAnsi" w:cstheme="minorHAnsi"/>
        </w:rPr>
        <w:t>We</w:t>
      </w:r>
      <w:r w:rsidRPr="00150334">
        <w:rPr>
          <w:rFonts w:asciiTheme="minorHAnsi" w:hAnsiTheme="minorHAnsi" w:cstheme="minorHAnsi"/>
          <w:spacing w:val="13"/>
        </w:rPr>
        <w:t xml:space="preserve"> </w:t>
      </w:r>
      <w:r w:rsidRPr="00150334">
        <w:rPr>
          <w:rFonts w:asciiTheme="minorHAnsi" w:hAnsiTheme="minorHAnsi" w:cstheme="minorHAnsi"/>
        </w:rPr>
        <w:t>will</w:t>
      </w:r>
      <w:r w:rsidRPr="00150334">
        <w:rPr>
          <w:rFonts w:asciiTheme="minorHAnsi" w:hAnsiTheme="minorHAnsi" w:cstheme="minorHAnsi"/>
          <w:spacing w:val="13"/>
        </w:rPr>
        <w:t xml:space="preserve"> </w:t>
      </w:r>
      <w:r w:rsidRPr="00150334">
        <w:rPr>
          <w:rFonts w:asciiTheme="minorHAnsi" w:hAnsiTheme="minorHAnsi" w:cstheme="minorHAnsi"/>
        </w:rPr>
        <w:t>commence</w:t>
      </w:r>
      <w:r w:rsidRPr="00150334">
        <w:rPr>
          <w:rFonts w:asciiTheme="minorHAnsi" w:hAnsiTheme="minorHAnsi" w:cstheme="minorHAnsi"/>
          <w:spacing w:val="13"/>
        </w:rPr>
        <w:t xml:space="preserve"> </w:t>
      </w:r>
      <w:r w:rsidRPr="00150334">
        <w:rPr>
          <w:rFonts w:asciiTheme="minorHAnsi" w:hAnsiTheme="minorHAnsi" w:cstheme="minorHAnsi"/>
        </w:rPr>
        <w:t>and</w:t>
      </w:r>
      <w:r w:rsidRPr="00150334">
        <w:rPr>
          <w:rFonts w:asciiTheme="minorHAnsi" w:hAnsiTheme="minorHAnsi" w:cstheme="minorHAnsi"/>
          <w:spacing w:val="13"/>
        </w:rPr>
        <w:t xml:space="preserve"> </w:t>
      </w:r>
      <w:r w:rsidRPr="00150334">
        <w:rPr>
          <w:rFonts w:asciiTheme="minorHAnsi" w:hAnsiTheme="minorHAnsi" w:cstheme="minorHAnsi"/>
        </w:rPr>
        <w:t>execute</w:t>
      </w:r>
      <w:r w:rsidRPr="00150334">
        <w:rPr>
          <w:rFonts w:asciiTheme="minorHAnsi" w:hAnsiTheme="minorHAnsi" w:cstheme="minorHAnsi"/>
          <w:spacing w:val="13"/>
        </w:rPr>
        <w:t xml:space="preserve"> </w:t>
      </w:r>
      <w:r w:rsidRPr="00150334">
        <w:rPr>
          <w:rFonts w:asciiTheme="minorHAnsi" w:hAnsiTheme="minorHAnsi" w:cstheme="minorHAnsi"/>
        </w:rPr>
        <w:t>the</w:t>
      </w:r>
      <w:r w:rsidRPr="00150334">
        <w:rPr>
          <w:rFonts w:asciiTheme="minorHAnsi" w:hAnsiTheme="minorHAnsi" w:cstheme="minorHAnsi"/>
          <w:spacing w:val="13"/>
        </w:rPr>
        <w:t xml:space="preserve"> </w:t>
      </w:r>
      <w:r w:rsidRPr="00150334">
        <w:rPr>
          <w:rFonts w:asciiTheme="minorHAnsi" w:hAnsiTheme="minorHAnsi" w:cstheme="minorHAnsi"/>
        </w:rPr>
        <w:t>assignment</w:t>
      </w:r>
      <w:r w:rsidRPr="00150334">
        <w:rPr>
          <w:rFonts w:asciiTheme="minorHAnsi" w:hAnsiTheme="minorHAnsi" w:cstheme="minorHAnsi"/>
          <w:spacing w:val="16"/>
        </w:rPr>
        <w:t xml:space="preserve"> </w:t>
      </w:r>
      <w:r w:rsidRPr="00150334">
        <w:rPr>
          <w:rFonts w:asciiTheme="minorHAnsi" w:hAnsiTheme="minorHAnsi" w:cstheme="minorHAnsi"/>
        </w:rPr>
        <w:t>as</w:t>
      </w:r>
      <w:r w:rsidRPr="00150334">
        <w:rPr>
          <w:rFonts w:asciiTheme="minorHAnsi" w:hAnsiTheme="minorHAnsi" w:cstheme="minorHAnsi"/>
          <w:spacing w:val="15"/>
        </w:rPr>
        <w:t xml:space="preserve"> </w:t>
      </w:r>
      <w:r w:rsidRPr="00150334">
        <w:rPr>
          <w:rFonts w:asciiTheme="minorHAnsi" w:hAnsiTheme="minorHAnsi" w:cstheme="minorHAnsi"/>
        </w:rPr>
        <w:t>per</w:t>
      </w:r>
      <w:r w:rsidRPr="00150334">
        <w:rPr>
          <w:rFonts w:asciiTheme="minorHAnsi" w:hAnsiTheme="minorHAnsi" w:cstheme="minorHAnsi"/>
          <w:spacing w:val="15"/>
        </w:rPr>
        <w:t xml:space="preserve"> </w:t>
      </w:r>
      <w:r w:rsidRPr="00150334">
        <w:rPr>
          <w:rFonts w:asciiTheme="minorHAnsi" w:hAnsiTheme="minorHAnsi" w:cstheme="minorHAnsi"/>
        </w:rPr>
        <w:t>our</w:t>
      </w:r>
      <w:r w:rsidRPr="00150334">
        <w:rPr>
          <w:rFonts w:asciiTheme="minorHAnsi" w:hAnsiTheme="minorHAnsi" w:cstheme="minorHAnsi"/>
          <w:spacing w:val="15"/>
        </w:rPr>
        <w:t xml:space="preserve"> </w:t>
      </w:r>
      <w:r w:rsidRPr="00150334">
        <w:rPr>
          <w:rFonts w:asciiTheme="minorHAnsi" w:hAnsiTheme="minorHAnsi" w:cstheme="minorHAnsi"/>
        </w:rPr>
        <w:t>mutually</w:t>
      </w:r>
      <w:r w:rsidRPr="00150334">
        <w:rPr>
          <w:rFonts w:asciiTheme="minorHAnsi" w:hAnsiTheme="minorHAnsi" w:cstheme="minorHAnsi"/>
          <w:spacing w:val="15"/>
        </w:rPr>
        <w:t xml:space="preserve"> </w:t>
      </w:r>
      <w:r w:rsidRPr="00150334">
        <w:rPr>
          <w:rFonts w:asciiTheme="minorHAnsi" w:hAnsiTheme="minorHAnsi" w:cstheme="minorHAnsi"/>
        </w:rPr>
        <w:t>agreed</w:t>
      </w:r>
      <w:r w:rsidRPr="00150334">
        <w:rPr>
          <w:rFonts w:asciiTheme="minorHAnsi" w:hAnsiTheme="minorHAnsi" w:cstheme="minorHAnsi"/>
          <w:spacing w:val="13"/>
        </w:rPr>
        <w:t xml:space="preserve"> </w:t>
      </w:r>
      <w:r w:rsidRPr="00150334">
        <w:rPr>
          <w:rFonts w:asciiTheme="minorHAnsi" w:hAnsiTheme="minorHAnsi" w:cstheme="minorHAnsi"/>
        </w:rPr>
        <w:t>dates</w:t>
      </w:r>
      <w:r w:rsidRPr="00150334">
        <w:rPr>
          <w:rFonts w:asciiTheme="minorHAnsi" w:hAnsiTheme="minorHAnsi" w:cstheme="minorHAnsi"/>
          <w:spacing w:val="16"/>
        </w:rPr>
        <w:t xml:space="preserve"> </w:t>
      </w:r>
      <w:r w:rsidRPr="00150334">
        <w:rPr>
          <w:rFonts w:asciiTheme="minorHAnsi" w:hAnsiTheme="minorHAnsi" w:cstheme="minorHAnsi"/>
        </w:rPr>
        <w:t>set</w:t>
      </w:r>
      <w:r w:rsidRPr="00150334">
        <w:rPr>
          <w:rFonts w:asciiTheme="minorHAnsi" w:hAnsiTheme="minorHAnsi" w:cstheme="minorHAnsi"/>
          <w:spacing w:val="16"/>
        </w:rPr>
        <w:t xml:space="preserve"> </w:t>
      </w:r>
      <w:r w:rsidRPr="00150334">
        <w:rPr>
          <w:rFonts w:asciiTheme="minorHAnsi" w:hAnsiTheme="minorHAnsi" w:cstheme="minorHAnsi"/>
        </w:rPr>
        <w:t>forth</w:t>
      </w:r>
      <w:r w:rsidRPr="00150334">
        <w:rPr>
          <w:rFonts w:asciiTheme="minorHAnsi" w:hAnsiTheme="minorHAnsi" w:cstheme="minorHAnsi"/>
          <w:spacing w:val="13"/>
        </w:rPr>
        <w:t xml:space="preserve"> </w:t>
      </w:r>
      <w:r w:rsidRPr="00150334">
        <w:rPr>
          <w:rFonts w:asciiTheme="minorHAnsi" w:hAnsiTheme="minorHAnsi" w:cstheme="minorHAnsi"/>
        </w:rPr>
        <w:t>in</w:t>
      </w:r>
      <w:r w:rsidRPr="00150334">
        <w:rPr>
          <w:rFonts w:asciiTheme="minorHAnsi" w:hAnsiTheme="minorHAnsi" w:cstheme="minorHAnsi"/>
          <w:spacing w:val="13"/>
        </w:rPr>
        <w:t xml:space="preserve"> </w:t>
      </w:r>
      <w:r w:rsidRPr="00150334">
        <w:rPr>
          <w:rFonts w:asciiTheme="minorHAnsi" w:hAnsiTheme="minorHAnsi" w:cstheme="minorHAnsi"/>
        </w:rPr>
        <w:t>our</w:t>
      </w:r>
      <w:r w:rsidRPr="00150334">
        <w:rPr>
          <w:rFonts w:asciiTheme="minorHAnsi" w:hAnsiTheme="minorHAnsi" w:cstheme="minorHAnsi"/>
          <w:spacing w:val="15"/>
        </w:rPr>
        <w:t xml:space="preserve"> </w:t>
      </w:r>
      <w:r w:rsidRPr="00150334">
        <w:rPr>
          <w:rFonts w:asciiTheme="minorHAnsi" w:hAnsiTheme="minorHAnsi" w:cstheme="minorHAnsi"/>
        </w:rPr>
        <w:t>kick</w:t>
      </w:r>
      <w:r w:rsidRPr="00150334">
        <w:rPr>
          <w:rFonts w:asciiTheme="minorHAnsi" w:hAnsiTheme="minorHAnsi" w:cstheme="minorHAnsi"/>
          <w:spacing w:val="15"/>
        </w:rPr>
        <w:t>off</w:t>
      </w:r>
      <w:r w:rsidRPr="00150334">
        <w:rPr>
          <w:rFonts w:asciiTheme="minorHAnsi" w:hAnsiTheme="minorHAnsi" w:cstheme="minorHAnsi"/>
          <w:spacing w:val="16"/>
        </w:rPr>
        <w:t xml:space="preserve"> </w:t>
      </w:r>
      <w:r w:rsidRPr="00150334">
        <w:rPr>
          <w:rFonts w:asciiTheme="minorHAnsi" w:hAnsiTheme="minorHAnsi" w:cstheme="minorHAnsi"/>
        </w:rPr>
        <w:t>and planning</w:t>
      </w:r>
      <w:r w:rsidRPr="00150334">
        <w:rPr>
          <w:rFonts w:asciiTheme="minorHAnsi" w:hAnsiTheme="minorHAnsi" w:cstheme="minorHAnsi"/>
          <w:spacing w:val="-1"/>
        </w:rPr>
        <w:t xml:space="preserve"> </w:t>
      </w:r>
      <w:r w:rsidRPr="00150334">
        <w:rPr>
          <w:rFonts w:asciiTheme="minorHAnsi" w:hAnsiTheme="minorHAnsi" w:cstheme="minorHAnsi"/>
        </w:rPr>
        <w:t xml:space="preserve">meeting. </w:t>
      </w:r>
      <w:r w:rsidR="00D81D9C" w:rsidRPr="00150334">
        <w:rPr>
          <w:rFonts w:asciiTheme="minorHAnsi" w:hAnsiTheme="minorHAnsi" w:cstheme="minorHAnsi"/>
        </w:rPr>
        <w:t xml:space="preserve">Our </w:t>
      </w:r>
      <w:r w:rsidR="00515257" w:rsidRPr="00B47426">
        <w:rPr>
          <w:rFonts w:ascii="TT Norms Bold" w:hAnsi="TT Norms Bold" w:cstheme="minorHAnsi"/>
          <w:b/>
          <w:bCs/>
          <w:color w:val="4D89CD" w:themeColor="accent3" w:themeTint="99"/>
        </w:rPr>
        <w:t xml:space="preserve">Technology, Risk, Integrity &amp; Consulting Services</w:t>
      </w:r>
      <w:r w:rsidR="00515257" w:rsidRPr="00B47426">
        <w:rPr>
          <w:rFonts w:ascii="TT Norms Bold" w:hAnsi="TT Norms Bold" w:cstheme="minorHAnsi"/>
          <w:color w:val="4D89CD" w:themeColor="accent3" w:themeTint="99"/>
        </w:rPr>
        <w:t xml:space="preserve"> </w:t>
      </w:r>
      <w:r w:rsidR="00B47426">
        <w:rPr>
          <w:rFonts w:asciiTheme="minorHAnsi" w:hAnsiTheme="minorHAnsi" w:cstheme="minorHAnsi"/>
        </w:rPr>
        <w:t xml:space="preserve">Team </w:t>
      </w:r>
      <w:r w:rsidR="00D81D9C" w:rsidRPr="00150334">
        <w:rPr>
          <w:rFonts w:asciiTheme="minorHAnsi" w:hAnsiTheme="minorHAnsi" w:cstheme="minorHAnsi"/>
        </w:rPr>
        <w:t xml:space="preserve">for the </w:t>
      </w:r>
      <w:r w:rsidR="00B47426" w:rsidRPr="00B47426">
        <w:rPr>
          <w:rFonts w:ascii="TT Norms Bold" w:hAnsi="TT Norms Bold" w:cstheme="minorHAnsi"/>
          <w:b/>
          <w:bCs/>
          <w:color w:val="4D89CD" w:themeColor="accent3" w:themeTint="99"/>
        </w:rPr>
        <w:t xml:space="preserve">2024</w:t>
      </w:r>
      <w:r w:rsidR="00BE556E" w:rsidRPr="00B47426">
        <w:rPr>
          <w:rFonts w:ascii="TT Norms Bold" w:hAnsi="TT Norms Bold" w:cstheme="minorHAnsi"/>
          <w:b/>
          <w:bCs/>
          <w:color w:val="4D89CD" w:themeColor="accent3" w:themeTint="99"/>
        </w:rPr>
        <w:t/>
      </w:r>
      <w:r w:rsidR="00BE556E" w:rsidRPr="00B47426">
        <w:rPr>
          <w:rFonts w:ascii="TT Norms Bold" w:hAnsi="TT Norms Bold" w:cstheme="minorHAnsi"/>
          <w:color w:val="4D89CD" w:themeColor="accent3" w:themeTint="99"/>
        </w:rPr>
        <w:t xml:space="preserve"> </w:t>
      </w:r>
      <w:r w:rsidR="00BE556E" w:rsidRPr="00150334">
        <w:rPr>
          <w:rFonts w:asciiTheme="minorHAnsi" w:hAnsiTheme="minorHAnsi" w:cstheme="minorHAnsi"/>
        </w:rPr>
        <w:t>is</w:t>
      </w:r>
      <w:r w:rsidR="00D81D9C" w:rsidRPr="00150334">
        <w:rPr>
          <w:rFonts w:asciiTheme="minorHAnsi" w:hAnsiTheme="minorHAnsi" w:cstheme="minorHAnsi"/>
        </w:rPr>
        <w:t xml:space="preserve"> anticipated to commence </w:t>
      </w:r>
      <w:r w:rsidR="00ED6ACF">
        <w:rPr>
          <w:rFonts w:asciiTheme="minorHAnsi" w:hAnsiTheme="minorHAnsi" w:cstheme="minorHAnsi"/>
        </w:rPr>
        <w:t xml:space="preserve">from </w:t>
      </w:r>
      <w:r w:rsidR="0052019A" w:rsidRPr="00ED6ACF">
        <w:rPr>
          <w:rFonts w:ascii="TT Norms Bold" w:hAnsi="TT Norms Bold" w:cstheme="minorHAnsi"/>
          <w:b/>
          <w:bCs/>
          <w:color w:val="4D89CD" w:themeColor="accent3" w:themeTint="99"/>
        </w:rPr>
        <w:t xml:space="preserve">10-05-2024</w:t>
      </w:r>
      <w:r w:rsidR="00535E1B">
        <w:rPr>
          <w:rFonts w:ascii="TT Norms Bold" w:hAnsi="TT Norms Bold" w:cstheme="minorHAnsi"/>
          <w:b/>
          <w:bCs/>
          <w:color w:val="4D89CD" w:themeColor="accent3" w:themeTint="99"/>
        </w:rPr>
        <w:t/>
      </w:r>
      <w:r w:rsidR="0052019A" w:rsidRPr="00ED6ACF">
        <w:rPr>
          <w:rFonts w:ascii="TT Norms Bold" w:hAnsi="TT Norms Bold" w:cstheme="minorHAnsi"/>
          <w:b/>
          <w:bCs/>
          <w:color w:val="4D89CD" w:themeColor="accent3" w:themeTint="99"/>
        </w:rPr>
        <w:t/>
      </w:r>
      <w:r w:rsidR="00D81D9C" w:rsidRPr="00150334">
        <w:rPr>
          <w:rFonts w:asciiTheme="minorHAnsi" w:hAnsiTheme="minorHAnsi" w:cstheme="minorHAnsi"/>
        </w:rPr>
        <w:t xml:space="preserve">, and it is expected to be concluded with a final report </w:t>
      </w:r>
      <w:r w:rsidR="00535E1B" w:rsidRPr="00535E1B">
        <w:rPr>
          <w:rFonts w:ascii="TT Norms Bold" w:hAnsi="TT Norms Bold" w:cstheme="minorHAnsi"/>
          <w:b/>
          <w:bCs/>
          <w:color w:val="4D89CD" w:themeColor="accent3" w:themeTint="99"/>
        </w:rPr>
        <w:t xml:space="preserve">30-05-2024</w:t>
      </w:r>
      <w:r w:rsidR="00267272">
        <w:rPr>
          <w:rFonts w:ascii="TT Norms Bold" w:hAnsi="TT Norms Bold" w:cstheme="minorHAnsi"/>
          <w:b/>
          <w:bCs/>
          <w:color w:val="4D89CD" w:themeColor="accent3" w:themeTint="99"/>
        </w:rPr>
        <w:t/>
      </w:r>
      <w:r w:rsidR="00535E1B" w:rsidRPr="00535E1B">
        <w:rPr>
          <w:rFonts w:ascii="TT Norms Bold" w:hAnsi="TT Norms Bold" w:cstheme="minorHAnsi"/>
          <w:b/>
          <w:bCs/>
          <w:color w:val="4D89CD" w:themeColor="accent3" w:themeTint="99"/>
        </w:rPr>
        <w:t/>
      </w:r>
      <w:r w:rsidR="00DE503A">
        <w:rPr>
          <w:rFonts w:ascii="TT Norms Bold" w:hAnsi="TT Norms Bold" w:cstheme="minorHAnsi"/>
          <w:b/>
          <w:bCs/>
          <w:color w:val="4D89CD" w:themeColor="accent3" w:themeTint="99"/>
        </w:rPr>
        <w:t/>
      </w:r>
      <w:r w:rsidR="00535E1B" w:rsidRPr="00535E1B">
        <w:rPr>
          <w:rFonts w:ascii="TT Norms Bold" w:hAnsi="TT Norms Bold" w:cstheme="minorHAnsi"/>
          <w:b/>
          <w:bCs/>
          <w:color w:val="4D89CD" w:themeColor="accent3" w:themeTint="99"/>
        </w:rPr>
        <w:t/>
      </w:r>
      <w:r w:rsidRPr="00150334">
        <w:rPr>
          <w:rFonts w:asciiTheme="minorHAnsi" w:hAnsiTheme="minorHAnsi" w:cstheme="minorHAnsi"/>
          <w:b/>
          <w:bCs/>
        </w:rPr>
        <w:t>.</w:t>
      </w:r>
      <w:r w:rsidR="00ED2D4E" w:rsidRPr="00150334">
        <w:rPr>
          <w:rFonts w:asciiTheme="minorHAnsi" w:hAnsiTheme="minorHAnsi" w:cstheme="minorHAnsi"/>
          <w:b/>
          <w:bCs/>
        </w:rPr>
        <w:t xml:space="preserve"> </w:t>
      </w:r>
    </w:p>
    <w:p w14:paraId="56E100C0" w14:textId="3E705706" w:rsidR="00C13B6A" w:rsidRPr="00150334" w:rsidRDefault="00C13B6A" w:rsidP="00C13B6A">
      <w:pPr>
        <w:pStyle w:val="BodyText"/>
        <w:spacing w:before="95"/>
        <w:ind w:right="273"/>
        <w:jc w:val="both"/>
        <w:rPr>
          <w:rFonts w:asciiTheme="minorHAnsi" w:hAnsiTheme="minorHAnsi" w:cstheme="minorHAnsi"/>
        </w:rPr>
      </w:pPr>
    </w:p>
    <w:p w14:paraId="10E6A104" w14:textId="66BEC671" w:rsidR="00C13B6A" w:rsidRPr="00150334" w:rsidRDefault="00C13B6A" w:rsidP="00C13B6A">
      <w:pPr>
        <w:spacing w:after="0" w:line="280" w:lineRule="exact"/>
        <w:jc w:val="both"/>
        <w:rPr>
          <w:sz w:val="20"/>
          <w:szCs w:val="20"/>
          <w:lang w:val="en-GB"/>
        </w:rPr>
      </w:pPr>
      <w:r w:rsidRPr="00150334">
        <w:rPr>
          <w:sz w:val="20"/>
          <w:szCs w:val="20"/>
          <w:lang w:val="en-GB"/>
        </w:rPr>
        <w:t xml:space="preserve">Drawing on our extensive experience, we anticipate that the completion of this comprehensive task, involving the production of quarterly reports, will require careful execution of the agreed procedures and timely submission of the Draft Report. The effectiveness of SPC’s performance hinges on the prompt fulfilment of the Client’s obligations, which encompass various responsibilities such as providing the necessary data, information, records, and documents in the specified formats outlined by the Firm in the Engagement Letter. Additionally, the Client’s timely decision-making and approval regarding the services. </w:t>
      </w:r>
    </w:p>
    <w:p w14:paraId="7ABBD311" w14:textId="286D5FC2" w:rsidR="00C13B6A" w:rsidRDefault="00C13B6A" w:rsidP="00C13B6A">
      <w:pPr>
        <w:spacing w:after="0" w:line="280" w:lineRule="exact"/>
        <w:jc w:val="both"/>
        <w:rPr>
          <w:sz w:val="20"/>
          <w:szCs w:val="20"/>
          <w:lang w:val="en-GB"/>
        </w:rPr>
      </w:pPr>
    </w:p>
    <w:p w14:paraId="3F7FF886" w14:textId="77777777" w:rsidR="00D50F9E" w:rsidRDefault="00D50F9E" w:rsidP="00C13B6A">
      <w:pPr>
        <w:spacing w:after="0" w:line="280" w:lineRule="exact"/>
        <w:jc w:val="both"/>
        <w:rPr>
          <w:sz w:val="20"/>
          <w:szCs w:val="20"/>
          <w:lang w:val="en-GB"/>
        </w:rPr>
      </w:pPr>
    </w:p>
    <w:p w14:paraId="38671DB2" w14:textId="77777777" w:rsidR="00D50F9E" w:rsidRDefault="00D50F9E" w:rsidP="00C13B6A">
      <w:pPr>
        <w:spacing w:after="0" w:line="280" w:lineRule="exact"/>
        <w:jc w:val="both"/>
        <w:rPr>
          <w:sz w:val="20"/>
          <w:szCs w:val="20"/>
          <w:lang w:val="en-GB"/>
        </w:rPr>
      </w:pPr>
    </w:p>
    <w:p w14:paraId="724C9F28" w14:textId="77777777" w:rsidR="00835186" w:rsidRDefault="00835186" w:rsidP="00C13B6A">
      <w:pPr>
        <w:spacing w:after="0" w:line="280" w:lineRule="exact"/>
        <w:jc w:val="both"/>
        <w:rPr>
          <w:sz w:val="20"/>
          <w:szCs w:val="20"/>
          <w:lang w:val="en-GB"/>
        </w:rPr>
      </w:pPr>
    </w:p>
    <w:p w14:paraId="33913825" w14:textId="77777777" w:rsidR="00835186" w:rsidRDefault="00835186" w:rsidP="00C13B6A">
      <w:pPr>
        <w:spacing w:after="0" w:line="280" w:lineRule="exact"/>
        <w:jc w:val="both"/>
        <w:rPr>
          <w:sz w:val="20"/>
          <w:szCs w:val="20"/>
          <w:lang w:val="en-GB"/>
        </w:rPr>
      </w:pPr>
    </w:p>
    <w:p w14:paraId="5F99BDBF" w14:textId="77777777" w:rsidR="00D50F9E" w:rsidRDefault="00D50F9E" w:rsidP="00C13B6A">
      <w:pPr>
        <w:spacing w:after="0" w:line="280" w:lineRule="exact"/>
        <w:jc w:val="both"/>
        <w:rPr>
          <w:sz w:val="20"/>
          <w:szCs w:val="20"/>
          <w:lang w:val="en-GB"/>
        </w:rPr>
      </w:pPr>
    </w:p>
    <w:p w14:paraId="34BC9859" w14:textId="77777777" w:rsidR="00D50F9E" w:rsidRPr="00150334" w:rsidRDefault="00D50F9E" w:rsidP="00C13B6A">
      <w:pPr>
        <w:spacing w:after="0" w:line="280" w:lineRule="exact"/>
        <w:jc w:val="both"/>
        <w:rPr>
          <w:sz w:val="20"/>
          <w:szCs w:val="20"/>
          <w:lang w:val="en-GB"/>
        </w:rPr>
      </w:pPr>
    </w:p>
    <w:p w14:paraId="129D315C" w14:textId="778250A0" w:rsidR="00C13B6A" w:rsidRPr="00150334" w:rsidRDefault="00C13B6A" w:rsidP="00EA45BB">
      <w:pPr>
        <w:pStyle w:val="ListParagraph"/>
        <w:numPr>
          <w:ilvl w:val="0"/>
          <w:numId w:val="29"/>
        </w:numPr>
        <w:shd w:val="clear" w:color="auto" w:fill="DBE1E6" w:themeFill="accent4" w:themeFillTint="33"/>
        <w:ind w:left="270" w:hanging="270"/>
        <w:jc w:val="both"/>
        <w:rPr>
          <w:rFonts w:eastAsia="Times New Roman" w:cstheme="minorHAnsi"/>
          <w:b/>
          <w:bCs/>
          <w:color w:val="214B54" w:themeColor="accent1"/>
          <w:sz w:val="24"/>
          <w:szCs w:val="24"/>
          <w:lang w:val="en-GB"/>
        </w:rPr>
      </w:pPr>
      <w:r w:rsidRPr="00150334">
        <w:rPr>
          <w:rFonts w:eastAsia="Times New Roman" w:cstheme="minorHAnsi"/>
          <w:b/>
          <w:bCs/>
          <w:color w:val="214B54" w:themeColor="accent1"/>
          <w:sz w:val="24"/>
          <w:szCs w:val="24"/>
          <w:lang w:val="en-GB"/>
        </w:rPr>
        <w:lastRenderedPageBreak/>
        <w:t>Our Fees, Invoicing &amp; Payments</w:t>
      </w:r>
    </w:p>
    <w:p w14:paraId="337B4567" w14:textId="68470116" w:rsidR="00C13B6A" w:rsidRPr="00150334" w:rsidRDefault="00C13B6A" w:rsidP="00C13B6A">
      <w:pPr>
        <w:spacing w:after="0" w:line="280" w:lineRule="exact"/>
        <w:jc w:val="both"/>
        <w:rPr>
          <w:rFonts w:cstheme="minorHAnsi"/>
          <w:sz w:val="20"/>
          <w:szCs w:val="20"/>
        </w:rPr>
      </w:pPr>
      <w:r w:rsidRPr="00150334">
        <w:rPr>
          <w:rFonts w:cstheme="minorHAnsi"/>
          <w:sz w:val="20"/>
          <w:szCs w:val="20"/>
        </w:rPr>
        <w:t>Our aim is to have a long-term relationship with the company. We believe that the essence of building such a relationship is quality of the service and the expertise that we provide. The combination of expertise and local market knowledge enables us to be competitive without compromising on quality.</w:t>
      </w:r>
    </w:p>
    <w:p w14:paraId="1B2255FD" w14:textId="37698B5B" w:rsidR="00C13B6A" w:rsidRPr="00150334" w:rsidRDefault="00C13B6A" w:rsidP="00C13B6A">
      <w:pPr>
        <w:spacing w:after="0" w:line="280" w:lineRule="exact"/>
        <w:jc w:val="both"/>
        <w:rPr>
          <w:rFonts w:cstheme="minorHAnsi"/>
          <w:sz w:val="16"/>
          <w:szCs w:val="16"/>
        </w:rPr>
      </w:pPr>
    </w:p>
    <w:p w14:paraId="0F498F06" w14:textId="3BEF1BD1" w:rsidR="00C13B6A" w:rsidRPr="00150334" w:rsidRDefault="00C13B6A" w:rsidP="00C13B6A">
      <w:pPr>
        <w:spacing w:after="0" w:line="280" w:lineRule="exact"/>
        <w:jc w:val="both"/>
        <w:rPr>
          <w:rFonts w:cstheme="minorHAnsi"/>
          <w:sz w:val="20"/>
          <w:szCs w:val="20"/>
        </w:rPr>
      </w:pPr>
      <w:r w:rsidRPr="00150334">
        <w:rPr>
          <w:rFonts w:cstheme="minorHAnsi"/>
          <w:sz w:val="20"/>
          <w:szCs w:val="20"/>
        </w:rPr>
        <w:t xml:space="preserve">The fee estimate is made on pragmatic estimates of the time and efforts that would be required during assignment and rendering of above services. </w:t>
      </w:r>
    </w:p>
    <w:p w14:paraId="74E53E5E" w14:textId="5E6ECC84" w:rsidR="00074772" w:rsidRPr="00150334" w:rsidRDefault="00074772" w:rsidP="001F19DD">
      <w:pPr>
        <w:spacing w:after="0" w:line="280" w:lineRule="exact"/>
        <w:jc w:val="both"/>
      </w:pPr>
    </w:p>
    <w:p w14:paraId="1E42119D" w14:textId="286EF0EF" w:rsidR="00891E9C" w:rsidRPr="00150334" w:rsidRDefault="00891E9C" w:rsidP="001F19DD">
      <w:pPr>
        <w:jc w:val="both"/>
        <w:rPr>
          <w:rFonts w:cstheme="minorHAnsi"/>
          <w:sz w:val="20"/>
          <w:szCs w:val="20"/>
        </w:rPr>
      </w:pPr>
      <w:r w:rsidRPr="00150334">
        <w:rPr>
          <w:rFonts w:cstheme="minorHAnsi"/>
          <w:sz w:val="20"/>
          <w:szCs w:val="20"/>
        </w:rPr>
        <w:t>It may be noted that the fee excludes any statutory levy i.e., GST (which shall be charged as per notified rates</w:t>
      </w:r>
      <w:proofErr w:type="gramStart"/>
      <w:r w:rsidRPr="00150334">
        <w:rPr>
          <w:rFonts w:cstheme="minorHAnsi"/>
          <w:sz w:val="20"/>
          <w:szCs w:val="20"/>
        </w:rPr>
        <w:t>)</w:t>
      </w:r>
      <w:proofErr w:type="gramEnd"/>
      <w:r w:rsidRPr="00150334">
        <w:rPr>
          <w:rFonts w:cstheme="minorHAnsi"/>
          <w:sz w:val="20"/>
          <w:szCs w:val="20"/>
        </w:rPr>
        <w:t xml:space="preserve"> or any other </w:t>
      </w:r>
      <w:r w:rsidR="00BF4C2E" w:rsidRPr="00150334">
        <w:rPr>
          <w:rFonts w:cstheme="minorHAnsi"/>
          <w:sz w:val="20"/>
          <w:szCs w:val="20"/>
        </w:rPr>
        <w:t>out-of-pocket</w:t>
      </w:r>
      <w:r w:rsidRPr="00150334">
        <w:rPr>
          <w:rFonts w:cstheme="minorHAnsi"/>
          <w:sz w:val="20"/>
          <w:szCs w:val="20"/>
        </w:rPr>
        <w:t xml:space="preserve"> expenses incurred during the process. Our fee philosophy draws from our desire to build strong long-term partnerships with our clients. In every assignment, it is our endeavor that the service/ fee package represents a significant value-add proposition for the client. Our fees for the services agreed in Section 2 above </w:t>
      </w:r>
      <w:r w:rsidR="00074772" w:rsidRPr="00150334">
        <w:rPr>
          <w:rFonts w:cstheme="minorHAnsi"/>
          <w:sz w:val="20"/>
          <w:szCs w:val="20"/>
        </w:rPr>
        <w:t>have</w:t>
      </w:r>
      <w:r w:rsidRPr="00150334">
        <w:rPr>
          <w:rFonts w:cstheme="minorHAnsi"/>
          <w:sz w:val="20"/>
          <w:szCs w:val="20"/>
        </w:rPr>
        <w:t xml:space="preserve"> been provided in </w:t>
      </w:r>
      <w:r w:rsidRPr="00150334">
        <w:rPr>
          <w:rFonts w:cstheme="minorHAnsi"/>
          <w:b/>
          <w:sz w:val="20"/>
          <w:szCs w:val="20"/>
        </w:rPr>
        <w:t xml:space="preserve">Annexure </w:t>
      </w:r>
      <w:r w:rsidR="00A32D30">
        <w:rPr>
          <w:rFonts w:cstheme="minorHAnsi"/>
          <w:b/>
          <w:sz w:val="20"/>
          <w:szCs w:val="20"/>
        </w:rPr>
        <w:t>D</w:t>
      </w:r>
      <w:r w:rsidRPr="00150334">
        <w:rPr>
          <w:rFonts w:cstheme="minorHAnsi"/>
          <w:sz w:val="20"/>
          <w:szCs w:val="20"/>
        </w:rPr>
        <w:t xml:space="preserve"> to this engagement letter and </w:t>
      </w:r>
      <w:r w:rsidR="00351BC5" w:rsidRPr="00150334">
        <w:rPr>
          <w:rFonts w:cstheme="minorHAnsi"/>
          <w:sz w:val="20"/>
          <w:szCs w:val="20"/>
        </w:rPr>
        <w:t>form</w:t>
      </w:r>
      <w:r w:rsidRPr="00150334">
        <w:rPr>
          <w:rFonts w:cstheme="minorHAnsi"/>
          <w:sz w:val="20"/>
          <w:szCs w:val="20"/>
        </w:rPr>
        <w:t xml:space="preserve"> an integral part of this engagement letter.</w:t>
      </w:r>
      <w:r w:rsidR="00F6221D" w:rsidRPr="00F6221D">
        <w:rPr>
          <w:noProof/>
        </w:rPr>
        <w:t xml:space="preserve"> </w:t>
      </w:r>
    </w:p>
    <w:p w14:paraId="0FBF195A" w14:textId="3EE27286" w:rsidR="00891E9C" w:rsidRPr="00150334" w:rsidRDefault="00891E9C" w:rsidP="00EA45BB">
      <w:pPr>
        <w:pStyle w:val="ListParagraph"/>
        <w:numPr>
          <w:ilvl w:val="0"/>
          <w:numId w:val="29"/>
        </w:numPr>
        <w:shd w:val="clear" w:color="auto" w:fill="DBE1E6" w:themeFill="accent4" w:themeFillTint="33"/>
        <w:ind w:left="270" w:hanging="270"/>
        <w:jc w:val="both"/>
        <w:rPr>
          <w:rFonts w:eastAsia="Times New Roman" w:cstheme="minorHAnsi"/>
          <w:b/>
          <w:bCs/>
          <w:color w:val="214B54" w:themeColor="accent1"/>
          <w:sz w:val="24"/>
          <w:szCs w:val="24"/>
          <w:lang w:val="en-GB"/>
        </w:rPr>
      </w:pPr>
      <w:r w:rsidRPr="00150334">
        <w:rPr>
          <w:rFonts w:eastAsia="Times New Roman" w:cstheme="minorHAnsi"/>
          <w:b/>
          <w:bCs/>
          <w:color w:val="214B54" w:themeColor="accent1"/>
          <w:sz w:val="24"/>
          <w:szCs w:val="24"/>
          <w:lang w:val="en-GB"/>
        </w:rPr>
        <w:t>Anti-corruption &amp; Bribery</w:t>
      </w:r>
    </w:p>
    <w:p w14:paraId="0DFD2855" w14:textId="6DA1FB17" w:rsidR="00F6221D" w:rsidRDefault="00F6221D" w:rsidP="0A84D02C">
      <w:pPr>
        <w:jc w:val="both"/>
        <w:rPr>
          <w:sz w:val="20"/>
          <w:szCs w:val="20"/>
        </w:rPr>
      </w:pPr>
    </w:p>
    <w:p w14:paraId="4B51DBCF" w14:textId="511B96C1" w:rsidR="001756C5" w:rsidRPr="00150334" w:rsidRDefault="00891E9C" w:rsidP="0A84D02C">
      <w:pPr>
        <w:jc w:val="both"/>
        <w:rPr>
          <w:sz w:val="20"/>
          <w:szCs w:val="20"/>
        </w:rPr>
      </w:pPr>
      <w:r w:rsidRPr="0A84D02C">
        <w:rPr>
          <w:sz w:val="20"/>
          <w:szCs w:val="20"/>
        </w:rPr>
        <w:t>SPC firmly believes that, in the course of performing the Services, SPC and its personnel, acting on its behalf in connection with this engagement will perform with the highest ethical standards set forth in India and internationally and comply in all respects with the Indian Penal Code, The Prevention of Corruption Act,  U.</w:t>
      </w:r>
      <w:r w:rsidR="00BE556E" w:rsidRPr="0A84D02C">
        <w:rPr>
          <w:sz w:val="20"/>
          <w:szCs w:val="20"/>
        </w:rPr>
        <w:t xml:space="preserve"> </w:t>
      </w:r>
      <w:r w:rsidRPr="0A84D02C">
        <w:rPr>
          <w:sz w:val="20"/>
          <w:szCs w:val="20"/>
        </w:rPr>
        <w:t xml:space="preserve">S. Foreign Corrupt Practices Act of 1977, UK Bribery Act, 2010 and any other applicable </w:t>
      </w:r>
      <w:r w:rsidR="006E62D3" w:rsidRPr="0A84D02C">
        <w:rPr>
          <w:sz w:val="20"/>
          <w:szCs w:val="20"/>
        </w:rPr>
        <w:t>anti-corruption</w:t>
      </w:r>
      <w:r w:rsidRPr="0A84D02C">
        <w:rPr>
          <w:sz w:val="20"/>
          <w:szCs w:val="20"/>
        </w:rPr>
        <w:t xml:space="preserve"> codes, laws, rules and regulations of any jurisdiction. In this regard, SPC agrees that neither SPC nor any of its personnel acting on its behalf in connection with this engagement will offer, pay, promise to pay</w:t>
      </w:r>
      <w:r w:rsidR="006E62D3" w:rsidRPr="0A84D02C">
        <w:rPr>
          <w:sz w:val="20"/>
          <w:szCs w:val="20"/>
        </w:rPr>
        <w:t>,</w:t>
      </w:r>
      <w:r w:rsidRPr="0A84D02C">
        <w:rPr>
          <w:sz w:val="20"/>
          <w:szCs w:val="20"/>
        </w:rPr>
        <w:t xml:space="preserve"> or authorize the payment of anything of value, including but not limited to cash, cheques, wire transfers, tangible and intangible gifts, </w:t>
      </w:r>
      <w:r w:rsidR="00074772" w:rsidRPr="0A84D02C">
        <w:rPr>
          <w:sz w:val="20"/>
          <w:szCs w:val="20"/>
        </w:rPr>
        <w:t>favors</w:t>
      </w:r>
      <w:r w:rsidRPr="0A84D02C">
        <w:rPr>
          <w:sz w:val="20"/>
          <w:szCs w:val="20"/>
        </w:rPr>
        <w:t xml:space="preserve"> and services, to any Government Official, including officials of any governmental department, agency or instrumentality or any other person while knowing or having a reasonable belief that all or some portion of the proposed payment will be used for the purpose of influencing any act or decision of any Government Official.</w:t>
      </w:r>
    </w:p>
    <w:p w14:paraId="3EE1DE69" w14:textId="3EA37D09" w:rsidR="001B4ED3" w:rsidRPr="00150334" w:rsidRDefault="001B4ED3" w:rsidP="001F19DD">
      <w:pPr>
        <w:jc w:val="both"/>
        <w:rPr>
          <w:rFonts w:cstheme="minorHAnsi"/>
          <w:sz w:val="20"/>
          <w:szCs w:val="20"/>
        </w:rPr>
      </w:pPr>
    </w:p>
    <w:p w14:paraId="15365F6A" w14:textId="2BDE055E" w:rsidR="0012359B" w:rsidRPr="00150334" w:rsidRDefault="00891E9C" w:rsidP="00EA45BB">
      <w:pPr>
        <w:pStyle w:val="ListParagraph"/>
        <w:numPr>
          <w:ilvl w:val="0"/>
          <w:numId w:val="29"/>
        </w:numPr>
        <w:shd w:val="clear" w:color="auto" w:fill="DBE1E6" w:themeFill="accent4" w:themeFillTint="33"/>
        <w:ind w:left="270" w:hanging="360"/>
        <w:jc w:val="both"/>
        <w:rPr>
          <w:rFonts w:eastAsia="Times New Roman" w:cstheme="minorHAnsi"/>
          <w:b/>
          <w:bCs/>
          <w:color w:val="214B54" w:themeColor="accent1"/>
          <w:sz w:val="24"/>
          <w:szCs w:val="24"/>
          <w:lang w:val="en-GB"/>
        </w:rPr>
      </w:pPr>
      <w:r w:rsidRPr="00150334">
        <w:rPr>
          <w:rFonts w:eastAsia="Times New Roman" w:cstheme="minorHAnsi"/>
          <w:b/>
          <w:bCs/>
          <w:color w:val="214B54" w:themeColor="accent1"/>
          <w:sz w:val="24"/>
          <w:szCs w:val="24"/>
          <w:lang w:val="en-GB"/>
        </w:rPr>
        <w:t xml:space="preserve">Data Protection and Confidentiality </w:t>
      </w:r>
    </w:p>
    <w:p w14:paraId="41317534" w14:textId="75D7BCB6" w:rsidR="00F966E5" w:rsidRPr="00150334" w:rsidRDefault="0012359B" w:rsidP="001F19DD">
      <w:pPr>
        <w:jc w:val="both"/>
        <w:rPr>
          <w:rFonts w:cstheme="minorHAnsi"/>
          <w:sz w:val="20"/>
          <w:szCs w:val="20"/>
        </w:rPr>
      </w:pPr>
      <w:r w:rsidRPr="00150334">
        <w:rPr>
          <w:rFonts w:cstheme="minorHAnsi"/>
          <w:sz w:val="20"/>
          <w:szCs w:val="20"/>
        </w:rPr>
        <w:t xml:space="preserve">SPC will treat as confidential all information provided by or on behalf of you and will not disclose such information without your prior written approval. </w:t>
      </w:r>
      <w:r w:rsidR="005B070D" w:rsidRPr="00150334">
        <w:rPr>
          <w:rFonts w:cstheme="minorHAnsi"/>
          <w:sz w:val="20"/>
          <w:szCs w:val="20"/>
        </w:rPr>
        <w:t>To</w:t>
      </w:r>
      <w:r w:rsidRPr="00150334">
        <w:rPr>
          <w:rFonts w:cstheme="minorHAnsi"/>
          <w:sz w:val="20"/>
          <w:szCs w:val="20"/>
        </w:rPr>
        <w:t xml:space="preserve"> secure the Confidential Information, we shall enter into a Non-Disclosure Agreement, and the provisions of which shall form </w:t>
      </w:r>
      <w:r w:rsidR="00074772" w:rsidRPr="00150334">
        <w:rPr>
          <w:rFonts w:cstheme="minorHAnsi"/>
          <w:sz w:val="20"/>
          <w:szCs w:val="20"/>
        </w:rPr>
        <w:t xml:space="preserve">an </w:t>
      </w:r>
      <w:r w:rsidRPr="00150334">
        <w:rPr>
          <w:rFonts w:cstheme="minorHAnsi"/>
          <w:sz w:val="20"/>
          <w:szCs w:val="20"/>
        </w:rPr>
        <w:t xml:space="preserve">integral part of this EL. Where either party receives any sensitive data from the other party, it shall ensure that it keeps it confidential, fully complies with the provisions of the Acts, and only deals with the sensitive data to </w:t>
      </w:r>
      <w:r w:rsidR="006E62D3" w:rsidRPr="00150334">
        <w:rPr>
          <w:rFonts w:cstheme="minorHAnsi"/>
          <w:sz w:val="20"/>
          <w:szCs w:val="20"/>
        </w:rPr>
        <w:t>fulfill</w:t>
      </w:r>
      <w:r w:rsidRPr="00150334">
        <w:rPr>
          <w:rFonts w:cstheme="minorHAnsi"/>
          <w:sz w:val="20"/>
          <w:szCs w:val="20"/>
        </w:rPr>
        <w:t xml:space="preserve"> its obligations under the applicable engagement and for the purpose for which it was provided. Either party must notify the other party immediately but in any event within 24 hours after becoming aware of any actual, suspected</w:t>
      </w:r>
      <w:r w:rsidR="006E62D3" w:rsidRPr="00150334">
        <w:rPr>
          <w:rFonts w:cstheme="minorHAnsi"/>
          <w:sz w:val="20"/>
          <w:szCs w:val="20"/>
        </w:rPr>
        <w:t>,</w:t>
      </w:r>
      <w:r w:rsidRPr="00150334">
        <w:rPr>
          <w:rFonts w:cstheme="minorHAnsi"/>
          <w:sz w:val="20"/>
          <w:szCs w:val="20"/>
        </w:rPr>
        <w:t xml:space="preserve"> or alleged loss, leak</w:t>
      </w:r>
      <w:r w:rsidR="006E62D3" w:rsidRPr="00150334">
        <w:rPr>
          <w:rFonts w:cstheme="minorHAnsi"/>
          <w:sz w:val="20"/>
          <w:szCs w:val="20"/>
        </w:rPr>
        <w:t>,</w:t>
      </w:r>
      <w:r w:rsidRPr="00150334">
        <w:rPr>
          <w:rFonts w:cstheme="minorHAnsi"/>
          <w:sz w:val="20"/>
          <w:szCs w:val="20"/>
        </w:rPr>
        <w:t xml:space="preserve"> or unauthorized use or disclosure of Personal Data.</w:t>
      </w:r>
      <w:r w:rsidR="00D635D8" w:rsidRPr="00150334">
        <w:rPr>
          <w:rFonts w:cstheme="minorHAnsi"/>
          <w:sz w:val="20"/>
          <w:szCs w:val="20"/>
        </w:rPr>
        <w:t xml:space="preserve"> </w:t>
      </w:r>
      <w:r w:rsidRPr="00150334">
        <w:rPr>
          <w:rFonts w:cstheme="minorHAnsi"/>
          <w:sz w:val="20"/>
          <w:szCs w:val="20"/>
        </w:rPr>
        <w:t>We thank you for providing us with this opportunity to work with the Company. Please confirm your agreement with the terms of this letter by signing and returning a copy of the letter to us.</w:t>
      </w:r>
    </w:p>
    <w:p w14:paraId="406A28CF" w14:textId="63EEB649" w:rsidR="00AD02A1" w:rsidRPr="00150334" w:rsidRDefault="00AD02A1" w:rsidP="001F19DD">
      <w:pPr>
        <w:jc w:val="both"/>
        <w:rPr>
          <w:rFonts w:cstheme="minorHAnsi"/>
          <w:sz w:val="20"/>
          <w:szCs w:val="20"/>
        </w:rPr>
      </w:pPr>
    </w:p>
    <w:p w14:paraId="7C5CB290" w14:textId="29A3A7D6" w:rsidR="00C2037D" w:rsidRDefault="00C2037D" w:rsidP="00C2037D">
      <w:pPr>
        <w:jc w:val="both"/>
        <w:rPr>
          <w:rFonts w:cstheme="minorHAnsi"/>
          <w:noProof/>
          <w:sz w:val="20"/>
          <w:szCs w:val="20"/>
        </w:rPr>
      </w:pPr>
    </w:p>
    <w:p w14:paraId="2D3BAE4D" w14:textId="77777777" w:rsidR="00991890" w:rsidRDefault="00991890" w:rsidP="00C2037D">
      <w:pPr>
        <w:jc w:val="both"/>
        <w:rPr>
          <w:rFonts w:cstheme="minorHAnsi"/>
          <w:noProof/>
          <w:sz w:val="20"/>
          <w:szCs w:val="20"/>
        </w:rPr>
      </w:pPr>
    </w:p>
    <w:p w14:paraId="2671F838" w14:textId="77777777" w:rsidR="00835186" w:rsidRDefault="00835186" w:rsidP="00C2037D">
      <w:pPr>
        <w:jc w:val="both"/>
        <w:rPr>
          <w:rFonts w:cstheme="minorHAnsi"/>
          <w:noProof/>
          <w:sz w:val="20"/>
          <w:szCs w:val="20"/>
        </w:rPr>
      </w:pPr>
    </w:p>
    <w:p w14:paraId="7422FFC9" w14:textId="77777777" w:rsidR="00835186" w:rsidRDefault="00835186" w:rsidP="00C2037D">
      <w:pPr>
        <w:jc w:val="both"/>
        <w:rPr>
          <w:rFonts w:cstheme="minorHAnsi"/>
          <w:noProof/>
          <w:sz w:val="20"/>
          <w:szCs w:val="20"/>
        </w:rPr>
      </w:pPr>
    </w:p>
    <w:p w14:paraId="281F4A8F" w14:textId="77777777" w:rsidR="00835186" w:rsidRDefault="00835186" w:rsidP="00C2037D">
      <w:pPr>
        <w:jc w:val="both"/>
        <w:rPr>
          <w:rFonts w:cstheme="minorHAnsi"/>
          <w:noProof/>
          <w:sz w:val="20"/>
          <w:szCs w:val="20"/>
        </w:rPr>
      </w:pPr>
    </w:p>
    <w:p w14:paraId="5945AB21" w14:textId="77777777" w:rsidR="00835186" w:rsidRPr="00150334" w:rsidRDefault="00835186" w:rsidP="00C2037D">
      <w:pPr>
        <w:jc w:val="both"/>
        <w:rPr>
          <w:rFonts w:cstheme="minorHAnsi"/>
          <w:noProof/>
          <w:sz w:val="20"/>
          <w:szCs w:val="20"/>
        </w:rPr>
      </w:pPr>
    </w:p>
    <w:p w14:paraId="6AE8856F" w14:textId="1A7CEB0C" w:rsidR="00044DF5" w:rsidRPr="00150334" w:rsidRDefault="00044DF5" w:rsidP="00EA45BB">
      <w:pPr>
        <w:pStyle w:val="ListParagraph"/>
        <w:numPr>
          <w:ilvl w:val="0"/>
          <w:numId w:val="29"/>
        </w:numPr>
        <w:shd w:val="clear" w:color="auto" w:fill="DBE1E6" w:themeFill="accent4" w:themeFillTint="33"/>
        <w:ind w:left="270" w:hanging="360"/>
        <w:jc w:val="both"/>
        <w:rPr>
          <w:rFonts w:eastAsia="Times New Roman" w:cstheme="minorHAnsi"/>
          <w:b/>
          <w:bCs/>
          <w:color w:val="214B54" w:themeColor="accent1"/>
          <w:sz w:val="24"/>
          <w:szCs w:val="24"/>
          <w:lang w:val="en-GB"/>
        </w:rPr>
      </w:pPr>
      <w:r w:rsidRPr="00150334">
        <w:rPr>
          <w:rFonts w:eastAsia="Times New Roman" w:cstheme="minorHAnsi"/>
          <w:b/>
          <w:bCs/>
          <w:color w:val="214B54" w:themeColor="accent1"/>
          <w:sz w:val="24"/>
          <w:szCs w:val="24"/>
          <w:lang w:val="en-GB"/>
        </w:rPr>
        <w:lastRenderedPageBreak/>
        <w:t>E</w:t>
      </w:r>
      <w:r w:rsidR="00FF7499" w:rsidRPr="00150334">
        <w:rPr>
          <w:rFonts w:eastAsia="Times New Roman" w:cstheme="minorHAnsi"/>
          <w:b/>
          <w:bCs/>
          <w:color w:val="214B54" w:themeColor="accent1"/>
          <w:sz w:val="24"/>
          <w:szCs w:val="24"/>
          <w:lang w:val="en-GB"/>
        </w:rPr>
        <w:t>scalation Management</w:t>
      </w:r>
      <w:r w:rsidR="00930EAD">
        <w:rPr>
          <w:rFonts w:eastAsia="Times New Roman" w:cstheme="minorHAnsi"/>
          <w:b/>
          <w:bCs/>
          <w:color w:val="214B54" w:themeColor="accent1"/>
          <w:sz w:val="24"/>
          <w:szCs w:val="24"/>
          <w:lang w:val="en-GB"/>
        </w:rPr>
        <w:t xml:space="preserve"> undefined</w:t>
      </w:r>
    </w:p>
    <w:p w14:paraId="3193E27F" w14:textId="5B977CCC" w:rsidR="00604D96" w:rsidRPr="00150334" w:rsidRDefault="00604D96" w:rsidP="00D50F9E">
      <w:pPr>
        <w:pStyle w:val="TableParagraph"/>
        <w:spacing w:after="120" w:line="271" w:lineRule="exact"/>
        <w:ind w:left="0" w:right="288" w:firstLine="142"/>
        <w:rPr>
          <w:rFonts w:cstheme="minorHAnsi"/>
          <w:noProof/>
          <w:sz w:val="20"/>
          <w:szCs w:val="20"/>
        </w:rPr>
      </w:pPr>
      <w:r w:rsidRPr="00150334">
        <w:rPr>
          <w:rFonts w:cstheme="minorHAnsi"/>
          <w:noProof/>
          <w:sz w:val="20"/>
          <w:szCs w:val="20"/>
        </w:rPr>
        <w:t>For any issue pertaining this engagement, SPC will follow escalation process as given below:</w:t>
      </w:r>
    </w:p>
    <w:tbl>
      <w:tblPr>
        <w:tblStyle w:val="TableGrid"/>
        <w:tblW w:w="0" w:type="auto"/>
        <w:tblLook w:val="04A0" w:firstRow="1" w:lastRow="0" w:firstColumn="1" w:lastColumn="0" w:noHBand="0" w:noVBand="1"/>
      </w:tblPr>
      <w:tblGrid>
        <w:gridCol w:w="2492"/>
        <w:gridCol w:w="3873"/>
        <w:gridCol w:w="3385"/>
      </w:tblGrid>
      <w:tr w:rsidR="00437065" w:rsidRPr="00150334" w14:paraId="7DE25893" w14:textId="77777777" w:rsidTr="008D5993">
        <w:tc>
          <w:tcPr>
            <w:tcW w:w="4649" w:type="dxa"/>
            <w:shd w:val="clear" w:color="auto" w:fill="0070C0"/>
          </w:tcPr>
          <w:p w14:paraId="4D357654" w14:textId="77777777" w:rsidR="001414D3" w:rsidRPr="00150334" w:rsidRDefault="001414D3" w:rsidP="00347FF7">
            <w:pPr>
              <w:pStyle w:val="TableParagraph"/>
              <w:spacing w:after="120" w:line="271" w:lineRule="exact"/>
              <w:ind w:left="0" w:right="288" w:firstLine="142"/>
              <w:rPr>
                <w:rFonts w:asciiTheme="minorHAnsi" w:hAnsiTheme="minorHAnsi" w:cstheme="minorHAnsi"/>
                <w:b/>
                <w:color w:val="FFFFFF"/>
                <w:sz w:val="20"/>
                <w:szCs w:val="20"/>
              </w:rPr>
            </w:pPr>
            <w:r w:rsidRPr="00150334">
              <w:rPr>
                <w:rFonts w:asciiTheme="minorHAnsi" w:hAnsiTheme="minorHAnsi" w:cstheme="minorHAnsi"/>
                <w:b/>
                <w:color w:val="FFFFFF"/>
                <w:sz w:val="20"/>
                <w:szCs w:val="20"/>
              </w:rPr>
              <w:t>Escalation By and Resolution Time</w:t>
            </w:r>
          </w:p>
        </w:tc>
        <w:tc>
          <w:tcPr>
            <w:tcW w:w="4649" w:type="dxa"/>
            <w:shd w:val="clear" w:color="auto" w:fill="0070C0"/>
          </w:tcPr>
          <w:p w14:paraId="1709545A" w14:textId="0D39D99B" w:rsidR="001414D3" w:rsidRPr="00437065" w:rsidRDefault="00437065" w:rsidP="00347FF7">
            <w:pPr>
              <w:pStyle w:val="TableParagraph"/>
              <w:spacing w:after="120" w:line="271" w:lineRule="exact"/>
              <w:ind w:left="0" w:right="288" w:firstLine="142"/>
              <w:rPr>
                <w:rFonts w:ascii="TT Norms Bold" w:hAnsi="TT Norms Bold" w:cstheme="minorHAnsi"/>
                <w:b/>
                <w:color w:val="FFFFFF"/>
                <w:sz w:val="20"/>
                <w:szCs w:val="20"/>
              </w:rPr>
            </w:pPr>
            <w:r w:rsidRPr="00437065">
              <w:rPr>
                <w:rFonts w:ascii="TT Norms Bold" w:hAnsi="TT Norms Bold" w:cstheme="minorHAnsi"/>
                <w:b/>
                <w:bCs/>
                <w:iCs/>
                <w:color w:val="DFE3E5" w:themeColor="background2"/>
                <w:sz w:val="20"/>
                <w:szCs w:val="20"/>
                <w:lang w:val="en-GB"/>
              </w:rPr>
              <w:t xml:space="preserve">Delhi</w:t>
            </w:r>
            <w:r w:rsidR="000033E7" w:rsidRPr="000033E7">
              <w:rPr>
                <w:rFonts w:ascii="TT Norms Bold" w:hAnsi="TT Norms Bold" w:cstheme="minorHAnsi"/>
                <w:b/>
                <w:bCs/>
                <w:iCs/>
                <w:color w:val="DFE3E5" w:themeColor="background2"/>
                <w:sz w:val="20"/>
                <w:szCs w:val="20"/>
                <w:lang w:val="en-GB"/>
              </w:rPr>
              <w:t/>
            </w:r>
            <w:r w:rsidRPr="00437065">
              <w:rPr>
                <w:rFonts w:ascii="TT Norms Bold" w:hAnsi="TT Norms Bold" w:cstheme="minorHAnsi"/>
                <w:b/>
                <w:bCs/>
                <w:iCs/>
                <w:color w:val="DFE3E5" w:themeColor="background2"/>
                <w:sz w:val="20"/>
                <w:szCs w:val="20"/>
                <w:lang w:val="en-GB"/>
              </w:rPr>
              <w:t/>
            </w:r>
          </w:p>
        </w:tc>
        <w:tc>
          <w:tcPr>
            <w:tcW w:w="4650" w:type="dxa"/>
            <w:shd w:val="clear" w:color="auto" w:fill="0070C0"/>
          </w:tcPr>
          <w:p w14:paraId="5BF5C062" w14:textId="2026BF53" w:rsidR="001414D3" w:rsidRPr="00150334" w:rsidRDefault="005C2042" w:rsidP="00347FF7">
            <w:pPr>
              <w:pStyle w:val="TableParagraph"/>
              <w:spacing w:after="120" w:line="271" w:lineRule="exact"/>
              <w:ind w:left="0" w:right="288" w:firstLine="142"/>
              <w:rPr>
                <w:rFonts w:asciiTheme="minorHAnsi" w:hAnsiTheme="minorHAnsi" w:cstheme="minorHAnsi"/>
                <w:b/>
                <w:color w:val="FFFFFF"/>
                <w:sz w:val="20"/>
                <w:szCs w:val="20"/>
              </w:rPr>
            </w:pPr>
            <w:r w:rsidRPr="002D010B">
              <w:rPr>
                <w:rFonts w:ascii="TT Norms Bold" w:hAnsi="TT Norms Bold" w:cstheme="minorHAnsi"/>
                <w:b/>
                <w:bCs/>
                <w:iCs/>
                <w:color w:val="DFE3E5" w:themeColor="background2"/>
                <w:sz w:val="20"/>
                <w:szCs w:val="20"/>
                <w:lang w:val="en-GB"/>
              </w:rPr>
              <w:t xml:space="preserve">undefined</w:t>
            </w:r>
            <w:r w:rsidR="00DE503A" w:rsidRPr="002D010B">
              <w:rPr>
                <w:rFonts w:ascii="TT Norms Bold" w:hAnsi="TT Norms Bold" w:cstheme="minorHAnsi"/>
                <w:b/>
                <w:bCs/>
                <w:iCs/>
                <w:color w:val="DFE3E5" w:themeColor="background2"/>
                <w:sz w:val="20"/>
                <w:szCs w:val="20"/>
                <w:lang w:val="en-GB"/>
              </w:rPr>
              <w:t/>
            </w:r>
            <w:r w:rsidRPr="002D010B">
              <w:rPr>
                <w:rFonts w:ascii="TT Norms Bold" w:hAnsi="TT Norms Bold" w:cstheme="minorHAnsi"/>
                <w:b/>
                <w:bCs/>
                <w:iCs/>
                <w:color w:val="DFE3E5" w:themeColor="background2"/>
                <w:sz w:val="20"/>
                <w:szCs w:val="20"/>
                <w:lang w:val="en-GB"/>
              </w:rPr>
              <w:t/>
            </w:r>
            <w:r w:rsidRPr="005C2042">
              <w:rPr>
                <w:rFonts w:ascii="TT Norms Bold" w:hAnsi="TT Norms Bold" w:cstheme="minorHAnsi"/>
                <w:b/>
                <w:color w:val="4D89CD" w:themeColor="accent3" w:themeTint="99"/>
                <w:sz w:val="20"/>
                <w:szCs w:val="20"/>
              </w:rPr>
              <w:t xml:space="preserve"> </w:t>
            </w:r>
          </w:p>
        </w:tc>
      </w:tr>
      <w:tr w:rsidR="00AF41B4" w:rsidRPr="00150334" w14:paraId="2B2B8B5C" w14:textId="77777777" w:rsidTr="00EF383B">
        <w:tc>
          <w:tcPr>
            <w:tcW w:w="4649" w:type="dxa"/>
          </w:tcPr>
          <w:p w14:paraId="6F6CEB99" w14:textId="77777777" w:rsidR="001414D3" w:rsidRPr="00150334" w:rsidRDefault="001414D3" w:rsidP="00EF383B">
            <w:pPr>
              <w:jc w:val="both"/>
              <w:rPr>
                <w:rFonts w:cstheme="minorHAnsi"/>
                <w:noProof/>
                <w:kern w:val="2"/>
                <w:sz w:val="20"/>
                <w:szCs w:val="20"/>
                <w14:ligatures w14:val="standardContextual"/>
              </w:rPr>
            </w:pPr>
            <w:r w:rsidRPr="00150334">
              <w:rPr>
                <w:rFonts w:cstheme="minorHAnsi"/>
                <w:noProof/>
                <w:kern w:val="2"/>
                <w:sz w:val="20"/>
                <w:szCs w:val="20"/>
                <w14:ligatures w14:val="standardContextual"/>
              </w:rPr>
              <w:t>Level-1: The manager to attempt to resolve the issue; if they are unable to resolve the issue within 2 business days, the issue shall be escalated to Level-2</w:t>
            </w:r>
          </w:p>
        </w:tc>
        <w:tc>
          <w:tcPr>
            <w:tcW w:w="4649" w:type="dxa"/>
          </w:tcPr>
          <w:p w14:paraId="40973183" w14:textId="6D22C7F0" w:rsidR="001414D3" w:rsidRPr="005C2042" w:rsidRDefault="005C2042" w:rsidP="00EF383B">
            <w:pPr>
              <w:jc w:val="both"/>
              <w:rPr>
                <w:rFonts w:ascii="TT Norms Bold" w:hAnsi="TT Norms Bold" w:cstheme="minorHAnsi"/>
                <w:noProof/>
                <w:kern w:val="2"/>
                <w:sz w:val="20"/>
                <w:szCs w:val="20"/>
                <w14:ligatures w14:val="standardContextual"/>
              </w:rPr>
            </w:pPr>
            <w:r w:rsidRPr="005C2042">
              <w:rPr>
                <w:rFonts w:ascii="TT Norms Bold" w:hAnsi="TT Norms Bold" w:cstheme="minorHAnsi"/>
                <w:noProof/>
                <w:color w:val="4D89CD" w:themeColor="accent3" w:themeTint="99"/>
                <w:kern w:val="2"/>
                <w:sz w:val="20"/>
                <w:szCs w:val="20"/>
                <w14:ligatures w14:val="standardContextual"/>
              </w:rPr>
              <w:t xml:space="preserve">Pankaj Bhasin</w:t>
            </w:r>
            <w:r w:rsidR="002E1753">
              <w:rPr>
                <w:rFonts w:ascii="TT Norms Bold" w:hAnsi="TT Norms Bold" w:cstheme="minorHAnsi"/>
                <w:noProof/>
                <w:color w:val="4D89CD" w:themeColor="accent3" w:themeTint="99"/>
                <w:kern w:val="2"/>
                <w:sz w:val="20"/>
                <w:szCs w:val="20"/>
                <w14:ligatures w14:val="standardContextual"/>
              </w:rPr>
              <w:t/>
            </w:r>
            <w:r w:rsidR="007277C4">
              <w:rPr>
                <w:rFonts w:ascii="TT Norms Bold" w:hAnsi="TT Norms Bold" w:cstheme="minorHAnsi"/>
                <w:noProof/>
                <w:color w:val="4D89CD" w:themeColor="accent3" w:themeTint="99"/>
                <w:kern w:val="2"/>
                <w:sz w:val="20"/>
                <w:szCs w:val="20"/>
                <w14:ligatures w14:val="standardContextual"/>
              </w:rPr>
              <w:t/>
            </w:r>
            <w:r w:rsidR="00AF41B4">
              <w:rPr>
                <w:rFonts w:ascii="TT Norms Bold" w:hAnsi="TT Norms Bold" w:cstheme="minorHAnsi"/>
                <w:noProof/>
                <w:color w:val="4D89CD" w:themeColor="accent3" w:themeTint="99"/>
                <w:kern w:val="2"/>
                <w:sz w:val="20"/>
                <w:szCs w:val="20"/>
                <w14:ligatures w14:val="standardContextual"/>
              </w:rPr>
              <w:t/>
            </w:r>
            <w:r w:rsidRPr="005C2042">
              <w:rPr>
                <w:rFonts w:ascii="TT Norms Bold" w:hAnsi="TT Norms Bold" w:cstheme="minorHAnsi"/>
                <w:noProof/>
                <w:color w:val="4D89CD" w:themeColor="accent3" w:themeTint="99"/>
                <w:kern w:val="2"/>
                <w:sz w:val="20"/>
                <w:szCs w:val="20"/>
                <w14:ligatures w14:val="standardContextual"/>
              </w:rPr>
              <w:t/>
            </w:r>
          </w:p>
        </w:tc>
        <w:tc>
          <w:tcPr>
            <w:tcW w:w="4650" w:type="dxa"/>
          </w:tcPr>
          <w:p w14:paraId="03533BD8" w14:textId="18CDCDB9" w:rsidR="001414D3" w:rsidRPr="00150334" w:rsidRDefault="00450FA2" w:rsidP="00EF383B">
            <w:pPr>
              <w:jc w:val="both"/>
              <w:rPr>
                <w:rFonts w:cstheme="minorHAnsi"/>
                <w:noProof/>
                <w:kern w:val="2"/>
                <w:sz w:val="20"/>
                <w:szCs w:val="20"/>
                <w14:ligatures w14:val="standardContextual"/>
              </w:rPr>
            </w:pPr>
            <w:r w:rsidRPr="005C2042">
              <w:rPr>
                <w:rFonts w:ascii="TT Norms Bold" w:hAnsi="TT Norms Bold" w:cstheme="minorHAnsi"/>
                <w:noProof/>
                <w:color w:val="4D89CD" w:themeColor="accent3" w:themeTint="99"/>
                <w:kern w:val="2"/>
                <w:sz w:val="20"/>
                <w:szCs w:val="20"/>
                <w14:ligatures w14:val="standardContextual"/>
              </w:rPr>
              <w:t xml:space="preserve">Jensen Huang</w:t>
            </w:r>
            <w:r>
              <w:rPr>
                <w:rFonts w:ascii="TT Norms Bold" w:hAnsi="TT Norms Bold" w:cstheme="minorHAnsi"/>
                <w:noProof/>
                <w:color w:val="4D89CD" w:themeColor="accent3" w:themeTint="99"/>
                <w:kern w:val="2"/>
                <w:sz w:val="20"/>
                <w:szCs w:val="20"/>
                <w14:ligatures w14:val="standardContextual"/>
              </w:rPr>
              <w:t/>
            </w:r>
            <w:r w:rsidR="002621A4">
              <w:rPr>
                <w:rFonts w:ascii="TT Norms Bold" w:hAnsi="TT Norms Bold" w:cstheme="minorHAnsi"/>
                <w:noProof/>
                <w:color w:val="4D89CD" w:themeColor="accent3" w:themeTint="99"/>
                <w:kern w:val="2"/>
                <w:sz w:val="20"/>
                <w:szCs w:val="20"/>
                <w14:ligatures w14:val="standardContextual"/>
              </w:rPr>
              <w:t/>
            </w:r>
            <w:r>
              <w:rPr>
                <w:rFonts w:ascii="TT Norms Bold" w:hAnsi="TT Norms Bold" w:cstheme="minorHAnsi"/>
                <w:noProof/>
                <w:color w:val="4D89CD" w:themeColor="accent3" w:themeTint="99"/>
                <w:kern w:val="2"/>
                <w:sz w:val="20"/>
                <w:szCs w:val="20"/>
                <w14:ligatures w14:val="standardContextual"/>
              </w:rPr>
              <w:t/>
            </w:r>
            <w:r w:rsidRPr="005C2042">
              <w:rPr>
                <w:rFonts w:ascii="TT Norms Bold" w:hAnsi="TT Norms Bold" w:cstheme="minorHAnsi"/>
                <w:noProof/>
                <w:color w:val="4D89CD" w:themeColor="accent3" w:themeTint="99"/>
                <w:kern w:val="2"/>
                <w:sz w:val="20"/>
                <w:szCs w:val="20"/>
                <w14:ligatures w14:val="standardContextual"/>
              </w:rPr>
              <w:t/>
            </w:r>
          </w:p>
        </w:tc>
      </w:tr>
      <w:tr w:rsidR="00AF41B4" w:rsidRPr="00150334" w14:paraId="7EBFDEFD" w14:textId="77777777" w:rsidTr="00EF383B">
        <w:tc>
          <w:tcPr>
            <w:tcW w:w="4649" w:type="dxa"/>
          </w:tcPr>
          <w:p w14:paraId="408E239D" w14:textId="77777777" w:rsidR="001414D3" w:rsidRPr="00150334" w:rsidRDefault="001414D3" w:rsidP="00EF383B">
            <w:pPr>
              <w:rPr>
                <w:rFonts w:cstheme="minorHAnsi"/>
                <w:noProof/>
                <w:kern w:val="2"/>
                <w:sz w:val="20"/>
                <w:szCs w:val="20"/>
                <w14:ligatures w14:val="standardContextual"/>
              </w:rPr>
            </w:pPr>
            <w:r w:rsidRPr="00150334">
              <w:rPr>
                <w:rFonts w:cstheme="minorHAnsi"/>
                <w:noProof/>
                <w:kern w:val="2"/>
                <w:sz w:val="20"/>
                <w:szCs w:val="20"/>
                <w14:ligatures w14:val="standardContextual"/>
              </w:rPr>
              <w:t>Level-2: If they are unable to resolve the issue within 3 business days, the issue shall be escalated to Level-3 for appropriate disposition</w:t>
            </w:r>
          </w:p>
        </w:tc>
        <w:tc>
          <w:tcPr>
            <w:tcW w:w="4649" w:type="dxa"/>
          </w:tcPr>
          <w:p w14:paraId="27F90AB0" w14:textId="690AA169" w:rsidR="001414D3" w:rsidRPr="00150334" w:rsidRDefault="00450FA2" w:rsidP="00EF383B">
            <w:pPr>
              <w:rPr>
                <w:rFonts w:cstheme="minorHAnsi"/>
                <w:noProof/>
                <w:kern w:val="2"/>
                <w:sz w:val="20"/>
                <w:szCs w:val="20"/>
                <w14:ligatures w14:val="standardContextual"/>
              </w:rPr>
            </w:pPr>
            <w:r w:rsidRPr="005C2042">
              <w:rPr>
                <w:rFonts w:ascii="TT Norms Bold" w:hAnsi="TT Norms Bold" w:cstheme="minorHAnsi"/>
                <w:noProof/>
                <w:color w:val="4D89CD" w:themeColor="accent3" w:themeTint="99"/>
                <w:kern w:val="2"/>
                <w:sz w:val="20"/>
                <w:szCs w:val="20"/>
                <w14:ligatures w14:val="standardContextual"/>
              </w:rPr>
              <w:t xml:space="preserve">Pankaj Bhasin</w:t>
            </w:r>
            <w:r w:rsidR="002621A4">
              <w:rPr>
                <w:rFonts w:ascii="TT Norms Bold" w:hAnsi="TT Norms Bold" w:cstheme="minorHAnsi"/>
                <w:noProof/>
                <w:color w:val="4D89CD" w:themeColor="accent3" w:themeTint="99"/>
                <w:kern w:val="2"/>
                <w:sz w:val="20"/>
                <w:szCs w:val="20"/>
                <w14:ligatures w14:val="standardContextual"/>
              </w:rPr>
              <w:t/>
            </w:r>
            <w:r w:rsidR="007277C4">
              <w:rPr>
                <w:rFonts w:ascii="TT Norms Bold" w:hAnsi="TT Norms Bold" w:cstheme="minorHAnsi"/>
                <w:noProof/>
                <w:color w:val="4D89CD" w:themeColor="accent3" w:themeTint="99"/>
                <w:kern w:val="2"/>
                <w:sz w:val="20"/>
                <w:szCs w:val="20"/>
                <w14:ligatures w14:val="standardContextual"/>
              </w:rPr>
              <w:t/>
            </w:r>
            <w:r>
              <w:rPr>
                <w:rFonts w:ascii="TT Norms Bold" w:hAnsi="TT Norms Bold" w:cstheme="minorHAnsi"/>
                <w:noProof/>
                <w:color w:val="4D89CD" w:themeColor="accent3" w:themeTint="99"/>
                <w:kern w:val="2"/>
                <w:sz w:val="20"/>
                <w:szCs w:val="20"/>
                <w14:ligatures w14:val="standardContextual"/>
              </w:rPr>
              <w:t/>
            </w:r>
            <w:r w:rsidRPr="005C2042">
              <w:rPr>
                <w:rFonts w:ascii="TT Norms Bold" w:hAnsi="TT Norms Bold" w:cstheme="minorHAnsi"/>
                <w:noProof/>
                <w:color w:val="4D89CD" w:themeColor="accent3" w:themeTint="99"/>
                <w:kern w:val="2"/>
                <w:sz w:val="20"/>
                <w:szCs w:val="20"/>
                <w14:ligatures w14:val="standardContextual"/>
              </w:rPr>
              <w:t/>
            </w:r>
          </w:p>
        </w:tc>
        <w:tc>
          <w:tcPr>
            <w:tcW w:w="4650" w:type="dxa"/>
          </w:tcPr>
          <w:p w14:paraId="181BD4D0" w14:textId="7703E3CB" w:rsidR="001414D3" w:rsidRPr="00150334" w:rsidRDefault="00BA7D2E" w:rsidP="00EF383B">
            <w:pPr>
              <w:rPr>
                <w:rFonts w:cstheme="minorHAnsi"/>
                <w:noProof/>
                <w:kern w:val="2"/>
                <w:sz w:val="20"/>
                <w:szCs w:val="20"/>
                <w14:ligatures w14:val="standardContextual"/>
              </w:rPr>
            </w:pPr>
            <w:r w:rsidRPr="005C2042">
              <w:rPr>
                <w:rFonts w:ascii="TT Norms Bold" w:hAnsi="TT Norms Bold" w:cstheme="minorHAnsi"/>
                <w:noProof/>
                <w:color w:val="4D89CD" w:themeColor="accent3" w:themeTint="99"/>
                <w:kern w:val="2"/>
                <w:sz w:val="20"/>
                <w:szCs w:val="20"/>
                <w14:ligatures w14:val="standardContextual"/>
              </w:rPr>
              <w:t xml:space="preserve">Jensen Huang</w:t>
            </w:r>
            <w:r w:rsidR="008D5993">
              <w:rPr>
                <w:rFonts w:ascii="TT Norms Bold" w:hAnsi="TT Norms Bold" w:cstheme="minorHAnsi"/>
                <w:noProof/>
                <w:color w:val="4D89CD" w:themeColor="accent3" w:themeTint="99"/>
                <w:kern w:val="2"/>
                <w:sz w:val="20"/>
                <w:szCs w:val="20"/>
                <w14:ligatures w14:val="standardContextual"/>
              </w:rPr>
              <w:t/>
            </w:r>
            <w:r>
              <w:rPr>
                <w:rFonts w:ascii="TT Norms Bold" w:hAnsi="TT Norms Bold" w:cstheme="minorHAnsi"/>
                <w:noProof/>
                <w:color w:val="4D89CD" w:themeColor="accent3" w:themeTint="99"/>
                <w:kern w:val="2"/>
                <w:sz w:val="20"/>
                <w:szCs w:val="20"/>
                <w14:ligatures w14:val="standardContextual"/>
              </w:rPr>
              <w:t/>
            </w:r>
            <w:r w:rsidRPr="005C2042">
              <w:rPr>
                <w:rFonts w:ascii="TT Norms Bold" w:hAnsi="TT Norms Bold" w:cstheme="minorHAnsi"/>
                <w:noProof/>
                <w:color w:val="4D89CD" w:themeColor="accent3" w:themeTint="99"/>
                <w:kern w:val="2"/>
                <w:sz w:val="20"/>
                <w:szCs w:val="20"/>
                <w14:ligatures w14:val="standardContextual"/>
              </w:rPr>
              <w:t/>
            </w:r>
            <w:r>
              <w:rPr>
                <w:rFonts w:ascii="TT Norms Bold" w:hAnsi="TT Norms Bold" w:cstheme="minorHAnsi"/>
                <w:noProof/>
                <w:color w:val="4D89CD" w:themeColor="accent3" w:themeTint="99"/>
                <w:kern w:val="2"/>
                <w:sz w:val="20"/>
                <w:szCs w:val="20"/>
                <w14:ligatures w14:val="standardContextual"/>
              </w:rPr>
              <w:t/>
            </w:r>
            <w:r w:rsidRPr="005C2042">
              <w:rPr>
                <w:rFonts w:ascii="TT Norms Bold" w:hAnsi="TT Norms Bold" w:cstheme="minorHAnsi"/>
                <w:noProof/>
                <w:color w:val="4D89CD" w:themeColor="accent3" w:themeTint="99"/>
                <w:kern w:val="2"/>
                <w:sz w:val="20"/>
                <w:szCs w:val="20"/>
                <w14:ligatures w14:val="standardContextual"/>
              </w:rPr>
              <w:t/>
            </w:r>
          </w:p>
        </w:tc>
      </w:tr>
      <w:tr w:rsidR="00AF41B4" w:rsidRPr="00150334" w14:paraId="3FA841F0" w14:textId="77777777" w:rsidTr="00EF383B">
        <w:tc>
          <w:tcPr>
            <w:tcW w:w="4649" w:type="dxa"/>
          </w:tcPr>
          <w:p w14:paraId="21DA8F4A" w14:textId="77777777" w:rsidR="001414D3" w:rsidRPr="00150334" w:rsidRDefault="001414D3" w:rsidP="00EF383B">
            <w:pPr>
              <w:rPr>
                <w:rFonts w:cstheme="minorHAnsi"/>
                <w:noProof/>
                <w:kern w:val="2"/>
                <w:sz w:val="20"/>
                <w:szCs w:val="20"/>
                <w14:ligatures w14:val="standardContextual"/>
              </w:rPr>
            </w:pPr>
            <w:r w:rsidRPr="00150334">
              <w:rPr>
                <w:rFonts w:cstheme="minorHAnsi"/>
                <w:noProof/>
                <w:kern w:val="2"/>
                <w:sz w:val="20"/>
                <w:szCs w:val="20"/>
                <w14:ligatures w14:val="standardContextual"/>
              </w:rPr>
              <w:t>Level-3</w:t>
            </w:r>
          </w:p>
        </w:tc>
        <w:tc>
          <w:tcPr>
            <w:tcW w:w="4649" w:type="dxa"/>
          </w:tcPr>
          <w:p w14:paraId="58B7DBA1" w14:textId="57DF3573" w:rsidR="001414D3" w:rsidRPr="00150334" w:rsidRDefault="00BA7D2E" w:rsidP="00EF383B">
            <w:pPr>
              <w:rPr>
                <w:rFonts w:cstheme="minorHAnsi"/>
                <w:noProof/>
                <w:kern w:val="2"/>
                <w:sz w:val="20"/>
                <w:szCs w:val="20"/>
                <w14:ligatures w14:val="standardContextual"/>
              </w:rPr>
            </w:pPr>
            <w:r w:rsidRPr="005C2042">
              <w:rPr>
                <w:rFonts w:ascii="TT Norms Bold" w:hAnsi="TT Norms Bold" w:cstheme="minorHAnsi"/>
                <w:noProof/>
                <w:color w:val="4D89CD" w:themeColor="accent3" w:themeTint="99"/>
                <w:kern w:val="2"/>
                <w:sz w:val="20"/>
                <w:szCs w:val="20"/>
                <w14:ligatures w14:val="standardContextual"/>
              </w:rPr>
              <w:t xml:space="preserve">Pankaj Bhasin</w:t>
            </w:r>
            <w:r w:rsidR="002621A4">
              <w:rPr>
                <w:rFonts w:ascii="TT Norms Bold" w:hAnsi="TT Norms Bold" w:cstheme="minorHAnsi"/>
                <w:noProof/>
                <w:color w:val="4D89CD" w:themeColor="accent3" w:themeTint="99"/>
                <w:kern w:val="2"/>
                <w:sz w:val="20"/>
                <w:szCs w:val="20"/>
                <w14:ligatures w14:val="standardContextual"/>
              </w:rPr>
              <w:t/>
            </w:r>
            <w:r w:rsidR="00B86548">
              <w:rPr>
                <w:rFonts w:ascii="TT Norms Bold" w:hAnsi="TT Norms Bold" w:cstheme="minorHAnsi"/>
                <w:noProof/>
                <w:color w:val="4D89CD" w:themeColor="accent3" w:themeTint="99"/>
                <w:kern w:val="2"/>
                <w:sz w:val="20"/>
                <w:szCs w:val="20"/>
                <w14:ligatures w14:val="standardContextual"/>
              </w:rPr>
              <w:t/>
            </w:r>
            <w:r w:rsidR="002621A4">
              <w:rPr>
                <w:rFonts w:ascii="TT Norms Bold" w:hAnsi="TT Norms Bold" w:cstheme="minorHAnsi"/>
                <w:noProof/>
                <w:color w:val="4D89CD" w:themeColor="accent3" w:themeTint="99"/>
                <w:kern w:val="2"/>
                <w:sz w:val="20"/>
                <w:szCs w:val="20"/>
                <w14:ligatures w14:val="standardContextual"/>
              </w:rPr>
              <w:t/>
            </w:r>
            <w:r w:rsidRPr="005C2042">
              <w:rPr>
                <w:rFonts w:ascii="TT Norms Bold" w:hAnsi="TT Norms Bold" w:cstheme="minorHAnsi"/>
                <w:noProof/>
                <w:color w:val="4D89CD" w:themeColor="accent3" w:themeTint="99"/>
                <w:kern w:val="2"/>
                <w:sz w:val="20"/>
                <w:szCs w:val="20"/>
                <w14:ligatures w14:val="standardContextual"/>
              </w:rPr>
              <w:t/>
            </w:r>
          </w:p>
        </w:tc>
        <w:tc>
          <w:tcPr>
            <w:tcW w:w="4650" w:type="dxa"/>
          </w:tcPr>
          <w:p w14:paraId="20718FD9" w14:textId="4AEDC6C1" w:rsidR="001414D3" w:rsidRPr="00150334" w:rsidRDefault="007277C4" w:rsidP="00EF383B">
            <w:pPr>
              <w:rPr>
                <w:rFonts w:cstheme="minorHAnsi"/>
                <w:noProof/>
                <w:kern w:val="2"/>
                <w:sz w:val="20"/>
                <w:szCs w:val="20"/>
                <w14:ligatures w14:val="standardContextual"/>
              </w:rPr>
            </w:pPr>
            <w:r w:rsidRPr="005C2042">
              <w:rPr>
                <w:rFonts w:ascii="TT Norms Bold" w:hAnsi="TT Norms Bold" w:cstheme="minorHAnsi"/>
                <w:noProof/>
                <w:color w:val="4D89CD" w:themeColor="accent3" w:themeTint="99"/>
                <w:kern w:val="2"/>
                <w:sz w:val="20"/>
                <w:szCs w:val="20"/>
                <w14:ligatures w14:val="standardContextual"/>
              </w:rPr>
              <w:t xml:space="preserve">Jensen Huang</w:t>
            </w:r>
            <w:r w:rsidR="008D5993">
              <w:rPr>
                <w:rFonts w:ascii="TT Norms Bold" w:hAnsi="TT Norms Bold" w:cstheme="minorHAnsi"/>
                <w:noProof/>
                <w:color w:val="4D89CD" w:themeColor="accent3" w:themeTint="99"/>
                <w:kern w:val="2"/>
                <w:sz w:val="20"/>
                <w:szCs w:val="20"/>
                <w14:ligatures w14:val="standardContextual"/>
              </w:rPr>
              <w:t/>
            </w:r>
            <w:r>
              <w:rPr>
                <w:rFonts w:ascii="TT Norms Bold" w:hAnsi="TT Norms Bold" w:cstheme="minorHAnsi"/>
                <w:noProof/>
                <w:color w:val="4D89CD" w:themeColor="accent3" w:themeTint="99"/>
                <w:kern w:val="2"/>
                <w:sz w:val="20"/>
                <w:szCs w:val="20"/>
                <w14:ligatures w14:val="standardContextual"/>
              </w:rPr>
              <w:t/>
            </w:r>
            <w:r w:rsidRPr="005C2042">
              <w:rPr>
                <w:rFonts w:ascii="TT Norms Bold" w:hAnsi="TT Norms Bold" w:cstheme="minorHAnsi"/>
                <w:noProof/>
                <w:color w:val="4D89CD" w:themeColor="accent3" w:themeTint="99"/>
                <w:kern w:val="2"/>
                <w:sz w:val="20"/>
                <w:szCs w:val="20"/>
                <w14:ligatures w14:val="standardContextual"/>
              </w:rPr>
              <w:t/>
            </w:r>
            <w:r>
              <w:rPr>
                <w:rFonts w:ascii="TT Norms Bold" w:hAnsi="TT Norms Bold" w:cstheme="minorHAnsi"/>
                <w:noProof/>
                <w:color w:val="4D89CD" w:themeColor="accent3" w:themeTint="99"/>
                <w:kern w:val="2"/>
                <w:sz w:val="20"/>
                <w:szCs w:val="20"/>
                <w14:ligatures w14:val="standardContextual"/>
              </w:rPr>
              <w:t/>
            </w:r>
            <w:r w:rsidRPr="005C2042">
              <w:rPr>
                <w:rFonts w:ascii="TT Norms Bold" w:hAnsi="TT Norms Bold" w:cstheme="minorHAnsi"/>
                <w:noProof/>
                <w:color w:val="4D89CD" w:themeColor="accent3" w:themeTint="99"/>
                <w:kern w:val="2"/>
                <w:sz w:val="20"/>
                <w:szCs w:val="20"/>
                <w14:ligatures w14:val="standardContextual"/>
              </w:rPr>
              <w:t/>
            </w:r>
          </w:p>
        </w:tc>
      </w:tr>
    </w:tbl>
    <w:p w14:paraId="5FD86F93" w14:textId="0986A859" w:rsidR="00D12CA5" w:rsidRDefault="00D12CA5" w:rsidP="001F19DD">
      <w:pPr>
        <w:rPr>
          <w:rFonts w:cstheme="minorHAnsi"/>
        </w:rPr>
      </w:pPr>
    </w:p>
    <w:p w14:paraId="563DEE36" w14:textId="33EFAE79" w:rsidR="006F53A6" w:rsidRDefault="0012359B" w:rsidP="001F19DD">
      <w:pPr>
        <w:rPr>
          <w:b/>
          <w:bCs/>
          <w:color w:val="214B54" w:themeColor="accent1"/>
          <w:lang w:val="en-GB"/>
        </w:rPr>
      </w:pPr>
      <w:r w:rsidRPr="00150334">
        <w:rPr>
          <w:rFonts w:cstheme="minorHAnsi"/>
        </w:rPr>
        <w:t>Yours sincerely,</w:t>
      </w:r>
      <w:r w:rsidR="00BD3FF1" w:rsidRPr="00150334">
        <w:rPr>
          <w:sz w:val="20"/>
          <w:szCs w:val="20"/>
          <w:lang w:val="en-GB"/>
        </w:rPr>
        <w:br/>
      </w:r>
      <w:r w:rsidR="00CB26BA" w:rsidRPr="00CB26BA">
        <w:rPr>
          <w:rFonts w:ascii="TT Norms Bold" w:hAnsi="TT Norms Bold"/>
          <w:b/>
          <w:bCs/>
          <w:color w:val="4D89CD" w:themeColor="accent3" w:themeTint="99"/>
          <w:lang w:val="en-GB"/>
        </w:rPr>
        <w:t xml:space="preserve">Delhi</w:t>
      </w:r>
    </w:p>
    <w:p w14:paraId="7053C6D2" w14:textId="77777777" w:rsidR="00DF77F4" w:rsidRDefault="00DF77F4" w:rsidP="00F60938">
      <w:pPr>
        <w:rPr>
          <w:b/>
          <w:bCs/>
          <w:iCs/>
          <w:color w:val="1D4067" w:themeColor="accent3"/>
          <w:sz w:val="36"/>
          <w:szCs w:val="36"/>
          <w:lang w:val="en-GB"/>
        </w:rPr>
      </w:pPr>
    </w:p>
    <w:p w14:paraId="313BD2BD" w14:textId="77777777" w:rsidR="00835186" w:rsidRDefault="00835186" w:rsidP="00F60938">
      <w:pPr>
        <w:rPr>
          <w:b/>
          <w:bCs/>
          <w:iCs/>
          <w:color w:val="1D4067" w:themeColor="accent3"/>
          <w:sz w:val="36"/>
          <w:szCs w:val="36"/>
          <w:lang w:val="en-GB"/>
        </w:rPr>
      </w:pPr>
    </w:p>
    <w:p w14:paraId="15E3DB12" w14:textId="77777777" w:rsidR="00835186" w:rsidRDefault="00835186" w:rsidP="00F60938">
      <w:pPr>
        <w:rPr>
          <w:b/>
          <w:bCs/>
          <w:iCs/>
          <w:color w:val="1D4067" w:themeColor="accent3"/>
          <w:sz w:val="36"/>
          <w:szCs w:val="36"/>
          <w:lang w:val="en-GB"/>
        </w:rPr>
      </w:pPr>
    </w:p>
    <w:p w14:paraId="08BB10F8" w14:textId="77777777" w:rsidR="00835186" w:rsidRDefault="00835186" w:rsidP="00F60938">
      <w:pPr>
        <w:rPr>
          <w:b/>
          <w:bCs/>
          <w:iCs/>
          <w:color w:val="1D4067" w:themeColor="accent3"/>
          <w:sz w:val="36"/>
          <w:szCs w:val="36"/>
          <w:lang w:val="en-GB"/>
        </w:rPr>
      </w:pPr>
    </w:p>
    <w:p w14:paraId="4B35EF42" w14:textId="77777777" w:rsidR="00835186" w:rsidRDefault="00835186" w:rsidP="00F60938">
      <w:pPr>
        <w:rPr>
          <w:b/>
          <w:bCs/>
          <w:iCs/>
          <w:color w:val="1D4067" w:themeColor="accent3"/>
          <w:sz w:val="36"/>
          <w:szCs w:val="36"/>
          <w:lang w:val="en-GB"/>
        </w:rPr>
      </w:pPr>
    </w:p>
    <w:p w14:paraId="04539C10" w14:textId="77777777" w:rsidR="00835186" w:rsidRDefault="00835186" w:rsidP="00F60938">
      <w:pPr>
        <w:rPr>
          <w:b/>
          <w:bCs/>
          <w:iCs/>
          <w:color w:val="1D4067" w:themeColor="accent3"/>
          <w:sz w:val="36"/>
          <w:szCs w:val="36"/>
          <w:lang w:val="en-GB"/>
        </w:rPr>
      </w:pPr>
    </w:p>
    <w:p w14:paraId="339F5C96" w14:textId="77777777" w:rsidR="00835186" w:rsidRDefault="00835186" w:rsidP="00F60938">
      <w:pPr>
        <w:rPr>
          <w:b/>
          <w:bCs/>
          <w:iCs/>
          <w:color w:val="1D4067" w:themeColor="accent3"/>
          <w:sz w:val="36"/>
          <w:szCs w:val="36"/>
          <w:lang w:val="en-GB"/>
        </w:rPr>
      </w:pPr>
    </w:p>
    <w:p w14:paraId="08051378" w14:textId="77777777" w:rsidR="00835186" w:rsidRDefault="00835186" w:rsidP="00F60938">
      <w:pPr>
        <w:rPr>
          <w:b/>
          <w:bCs/>
          <w:iCs/>
          <w:color w:val="1D4067" w:themeColor="accent3"/>
          <w:sz w:val="36"/>
          <w:szCs w:val="36"/>
          <w:lang w:val="en-GB"/>
        </w:rPr>
      </w:pPr>
    </w:p>
    <w:p w14:paraId="3B997D8E" w14:textId="77777777" w:rsidR="00835186" w:rsidRDefault="00835186" w:rsidP="00F60938">
      <w:pPr>
        <w:rPr>
          <w:b/>
          <w:bCs/>
          <w:iCs/>
          <w:color w:val="1D4067" w:themeColor="accent3"/>
          <w:sz w:val="36"/>
          <w:szCs w:val="36"/>
          <w:lang w:val="en-GB"/>
        </w:rPr>
      </w:pPr>
    </w:p>
    <w:p w14:paraId="67E78140" w14:textId="77777777" w:rsidR="00835186" w:rsidRDefault="00835186" w:rsidP="00F60938">
      <w:pPr>
        <w:rPr>
          <w:b/>
          <w:bCs/>
          <w:iCs/>
          <w:color w:val="1D4067" w:themeColor="accent3"/>
          <w:sz w:val="36"/>
          <w:szCs w:val="36"/>
          <w:lang w:val="en-GB"/>
        </w:rPr>
      </w:pPr>
    </w:p>
    <w:p w14:paraId="06E1844E" w14:textId="77777777" w:rsidR="00835186" w:rsidRDefault="00835186" w:rsidP="00F60938">
      <w:pPr>
        <w:rPr>
          <w:b/>
          <w:bCs/>
          <w:iCs/>
          <w:color w:val="1D4067" w:themeColor="accent3"/>
          <w:sz w:val="36"/>
          <w:szCs w:val="36"/>
          <w:lang w:val="en-GB"/>
        </w:rPr>
      </w:pPr>
    </w:p>
    <w:p w14:paraId="72E85C1D" w14:textId="77777777" w:rsidR="00835186" w:rsidRDefault="00835186" w:rsidP="00F60938">
      <w:pPr>
        <w:rPr>
          <w:b/>
          <w:bCs/>
          <w:iCs/>
          <w:color w:val="1D4067" w:themeColor="accent3"/>
          <w:sz w:val="36"/>
          <w:szCs w:val="36"/>
          <w:lang w:val="en-GB"/>
        </w:rPr>
      </w:pPr>
    </w:p>
    <w:tbl>
      <w:tblPr>
        <w:tblStyle w:val="TableGrid"/>
        <w:tblW w:w="9995" w:type="dxa"/>
        <w:tblInd w:w="-5" w:type="dxa"/>
        <w:tblLook w:val="04A0" w:firstRow="1" w:lastRow="0" w:firstColumn="1" w:lastColumn="0" w:noHBand="0" w:noVBand="1"/>
      </w:tblPr>
      <w:tblGrid>
        <w:gridCol w:w="1755"/>
        <w:gridCol w:w="3528"/>
        <w:gridCol w:w="1829"/>
        <w:gridCol w:w="2883"/>
      </w:tblGrid>
      <w:tr w:rsidR="00DF77F4" w:rsidRPr="00150334" w14:paraId="4FF9CA0B" w14:textId="77777777" w:rsidTr="00B73519">
        <w:trPr>
          <w:trHeight w:val="351"/>
        </w:trPr>
        <w:tc>
          <w:tcPr>
            <w:tcW w:w="5283" w:type="dxa"/>
            <w:gridSpan w:val="2"/>
            <w:shd w:val="clear" w:color="auto" w:fill="0070C0"/>
            <w:vAlign w:val="bottom"/>
          </w:tcPr>
          <w:p w14:paraId="58B099A9" w14:textId="4F69056F" w:rsidR="00DF77F4" w:rsidRPr="00150334" w:rsidRDefault="00DF77F4" w:rsidP="008A1405">
            <w:pPr>
              <w:spacing w:after="200" w:line="276" w:lineRule="auto"/>
              <w:ind w:right="273" w:firstLine="142"/>
              <w:jc w:val="center"/>
              <w:rPr>
                <w:rFonts w:cstheme="minorHAnsi"/>
                <w:b/>
                <w:iCs/>
                <w:color w:val="DFE3E5" w:themeColor="background2"/>
                <w:sz w:val="24"/>
                <w:szCs w:val="24"/>
                <w:lang w:val="en-GB"/>
              </w:rPr>
            </w:pPr>
            <w:r w:rsidRPr="00150334">
              <w:rPr>
                <w:rFonts w:cstheme="minorHAnsi"/>
                <w:iCs/>
                <w:color w:val="DFE3E5" w:themeColor="background2"/>
                <w:sz w:val="24"/>
                <w:szCs w:val="24"/>
                <w:lang w:val="en-GB"/>
              </w:rPr>
              <w:lastRenderedPageBreak/>
              <w:t>For</w:t>
            </w:r>
            <w:r w:rsidR="009C6DFD">
              <w:rPr>
                <w:rFonts w:cstheme="minorHAnsi"/>
                <w:iCs/>
                <w:color w:val="DFE3E5" w:themeColor="background2"/>
                <w:sz w:val="24"/>
                <w:szCs w:val="24"/>
                <w:lang w:val="en-GB"/>
              </w:rPr>
              <w:t xml:space="preserve"> </w:t>
            </w:r>
            <w:r w:rsidR="009C6DFD" w:rsidRPr="009C6DFD">
              <w:rPr>
                <w:rFonts w:cstheme="minorHAnsi"/>
                <w:iCs/>
                <w:color w:val="DFE3E5" w:themeColor="background2"/>
                <w:sz w:val="24"/>
                <w:szCs w:val="24"/>
                <w:lang w:val="en-GB"/>
              </w:rPr>
              <w:t xml:space="preserve">Delhi</w:t>
            </w:r>
            <w:r w:rsidRPr="005D0F25">
              <w:rPr>
                <w:rFonts w:cstheme="minorHAnsi"/>
                <w:b/>
                <w:bCs/>
                <w:iCs/>
                <w:color w:val="DFE3E5" w:themeColor="background2"/>
                <w:sz w:val="24"/>
                <w:szCs w:val="24"/>
                <w:lang w:val="en-GB"/>
              </w:rPr>
              <w:t xml:space="preserve"> </w:t>
            </w:r>
          </w:p>
        </w:tc>
        <w:tc>
          <w:tcPr>
            <w:tcW w:w="4712" w:type="dxa"/>
            <w:gridSpan w:val="2"/>
            <w:shd w:val="clear" w:color="auto" w:fill="0070C0"/>
            <w:vAlign w:val="bottom"/>
          </w:tcPr>
          <w:p w14:paraId="0A03D472" w14:textId="02AB0B50" w:rsidR="00DF77F4" w:rsidRPr="009C6DFD" w:rsidRDefault="009C6DFD" w:rsidP="009C6DFD">
            <w:pPr>
              <w:spacing w:after="200" w:line="276" w:lineRule="auto"/>
              <w:ind w:right="273" w:firstLine="142"/>
              <w:jc w:val="center"/>
              <w:rPr>
                <w:rFonts w:cstheme="minorHAnsi"/>
                <w:iCs/>
                <w:color w:val="DFE3E5" w:themeColor="background2"/>
                <w:sz w:val="24"/>
                <w:szCs w:val="24"/>
                <w:lang w:val="en-GB"/>
              </w:rPr>
            </w:pPr>
            <w:r>
              <w:rPr>
                <w:rFonts w:cstheme="minorHAnsi"/>
                <w:iCs/>
                <w:color w:val="DFE3E5" w:themeColor="background2"/>
                <w:sz w:val="24"/>
                <w:szCs w:val="24"/>
                <w:lang w:val="en-GB"/>
              </w:rPr>
              <w:t xml:space="preserve">For </w:t>
            </w:r>
            <w:r w:rsidRPr="009C6DFD">
              <w:rPr>
                <w:rFonts w:cstheme="minorHAnsi"/>
                <w:iCs/>
                <w:color w:val="DFE3E5" w:themeColor="background2"/>
                <w:sz w:val="24"/>
                <w:szCs w:val="24"/>
                <w:lang w:val="en-GB"/>
              </w:rPr>
              <w:t xml:space="preserve">Nvidia Corporation</w:t>
            </w:r>
          </w:p>
        </w:tc>
      </w:tr>
      <w:tr w:rsidR="00DF77F4" w:rsidRPr="00150334" w14:paraId="41E03124" w14:textId="77777777" w:rsidTr="00B73519">
        <w:trPr>
          <w:trHeight w:val="830"/>
        </w:trPr>
        <w:tc>
          <w:tcPr>
            <w:tcW w:w="1755" w:type="dxa"/>
            <w:vAlign w:val="center"/>
          </w:tcPr>
          <w:p w14:paraId="3CC8DD6A" w14:textId="77777777" w:rsidR="00DF77F4" w:rsidRPr="00150334" w:rsidRDefault="00DF77F4" w:rsidP="008A1405">
            <w:pPr>
              <w:spacing w:after="100" w:afterAutospacing="1" w:line="276" w:lineRule="auto"/>
              <w:ind w:right="432"/>
              <w:rPr>
                <w:rFonts w:cstheme="minorHAnsi"/>
                <w:b/>
                <w:iCs/>
                <w:sz w:val="16"/>
                <w:szCs w:val="16"/>
                <w:lang w:val="en-GB"/>
              </w:rPr>
            </w:pPr>
            <w:r w:rsidRPr="00150334">
              <w:rPr>
                <w:rFonts w:cstheme="minorHAnsi"/>
                <w:b/>
                <w:iCs/>
                <w:sz w:val="16"/>
                <w:szCs w:val="16"/>
                <w:lang w:val="en-GB"/>
              </w:rPr>
              <w:t>Authorised Signatory</w:t>
            </w:r>
          </w:p>
        </w:tc>
        <w:tc>
          <w:tcPr>
            <w:tcW w:w="3528" w:type="dxa"/>
            <w:vAlign w:val="center"/>
          </w:tcPr>
          <w:p w14:paraId="00E3080C" w14:textId="0F8E9F7C" w:rsidR="00DF77F4" w:rsidRPr="007C6DCD" w:rsidRDefault="00B73519" w:rsidP="008A1405">
            <w:pPr>
              <w:spacing w:after="100" w:afterAutospacing="1" w:line="276" w:lineRule="auto"/>
              <w:ind w:right="432" w:firstLine="142"/>
              <w:rPr>
                <w:rFonts w:ascii="TT Norms Bold" w:hAnsi="TT Norms Bold" w:cstheme="minorHAnsi"/>
                <w:b/>
                <w:bCs/>
                <w:iCs/>
                <w:color w:val="4D89CD" w:themeColor="accent3" w:themeTint="99"/>
                <w:lang w:val="en-GB"/>
              </w:rPr>
            </w:pPr>
            <w:r w:rsidRPr="007C6DCD">
              <w:rPr>
                <w:rFonts w:ascii="TT Norms Bold" w:hAnsi="TT Norms Bold" w:cstheme="minorHAnsi"/>
                <w:b/>
                <w:bCs/>
                <w:iCs/>
                <w:color w:val="4D89CD" w:themeColor="accent3" w:themeTint="99"/>
                <w:lang w:val="en-GB"/>
              </w:rPr>
              <w:t xml:space="preserve">Amit Kumar</w:t>
            </w:r>
            <w:r>
              <w:rPr>
                <w:rFonts w:ascii="TT Norms Bold" w:hAnsi="TT Norms Bold" w:cstheme="minorHAnsi"/>
                <w:b/>
                <w:bCs/>
                <w:iCs/>
                <w:color w:val="4D89CD" w:themeColor="accent3" w:themeTint="99"/>
                <w:lang w:val="en-GB"/>
              </w:rPr>
              <w:t/>
            </w:r>
            <w:r w:rsidRPr="007C6DCD">
              <w:rPr>
                <w:rFonts w:ascii="TT Norms Bold" w:hAnsi="TT Norms Bold" w:cstheme="minorHAnsi"/>
                <w:b/>
                <w:bCs/>
                <w:iCs/>
                <w:color w:val="4D89CD" w:themeColor="accent3" w:themeTint="99"/>
                <w:lang w:val="en-GB"/>
              </w:rPr>
              <w:t/>
            </w:r>
          </w:p>
        </w:tc>
        <w:tc>
          <w:tcPr>
            <w:tcW w:w="1829" w:type="dxa"/>
            <w:vAlign w:val="center"/>
          </w:tcPr>
          <w:p w14:paraId="20B8745A" w14:textId="77777777" w:rsidR="00DF77F4" w:rsidRPr="00150334" w:rsidRDefault="00DF77F4" w:rsidP="00B73519">
            <w:pPr>
              <w:spacing w:after="100" w:afterAutospacing="1" w:line="276" w:lineRule="auto"/>
              <w:ind w:right="432"/>
              <w:rPr>
                <w:rFonts w:cstheme="minorHAnsi"/>
                <w:b/>
                <w:iCs/>
                <w:sz w:val="16"/>
                <w:szCs w:val="16"/>
                <w:lang w:val="en-GB"/>
              </w:rPr>
            </w:pPr>
            <w:r w:rsidRPr="00150334">
              <w:rPr>
                <w:rFonts w:cstheme="minorHAnsi"/>
                <w:b/>
                <w:iCs/>
                <w:sz w:val="16"/>
                <w:szCs w:val="16"/>
                <w:lang w:val="en-GB"/>
              </w:rPr>
              <w:t>Authorised Signatory</w:t>
            </w:r>
          </w:p>
        </w:tc>
        <w:tc>
          <w:tcPr>
            <w:tcW w:w="2883" w:type="dxa"/>
            <w:vAlign w:val="center"/>
          </w:tcPr>
          <w:p w14:paraId="173816DB" w14:textId="77777777" w:rsidR="009C6DFD" w:rsidRDefault="009C6DFD" w:rsidP="009C6DFD">
            <w:pPr>
              <w:rPr>
                <w:rFonts w:ascii="TT Norms Bold" w:eastAsiaTheme="majorEastAsia" w:hAnsi="TT Norms Bold" w:cstheme="majorBidi"/>
                <w:b/>
                <w:bCs/>
                <w:color w:val="4D89CD" w:themeColor="accent3" w:themeTint="99"/>
              </w:rPr>
            </w:pPr>
          </w:p>
          <w:p w14:paraId="77F86ACB" w14:textId="1025DA65" w:rsidR="009C6DFD" w:rsidRPr="00BB7CC3" w:rsidRDefault="009C6DFD" w:rsidP="009C6DFD">
            <w:pPr>
              <w:rPr>
                <w:rFonts w:ascii="TT Norms Bold" w:eastAsiaTheme="majorEastAsia" w:hAnsi="TT Norms Bold" w:cstheme="majorBidi"/>
                <w:b/>
                <w:bCs/>
                <w:color w:val="4D89CD" w:themeColor="accent3" w:themeTint="99"/>
              </w:rPr>
            </w:pPr>
            <w:r w:rsidRPr="004D6A0F">
              <w:rPr>
                <w:rFonts w:ascii="TT Norms Bold" w:eastAsiaTheme="majorEastAsia" w:hAnsi="TT Norms Bold" w:cstheme="majorBidi"/>
                <w:b/>
                <w:bCs/>
                <w:color w:val="4D89CD" w:themeColor="accent3" w:themeTint="99"/>
              </w:rPr>
              <w:t xml:space="preserve">Jensen Huang</w:t>
            </w:r>
            <w:r>
              <w:rPr>
                <w:rFonts w:ascii="TT Norms Bold" w:eastAsiaTheme="majorEastAsia" w:hAnsi="TT Norms Bold" w:cstheme="majorBidi"/>
                <w:b/>
                <w:bCs/>
                <w:color w:val="4D89CD" w:themeColor="accent3" w:themeTint="99"/>
              </w:rPr>
              <w:t/>
            </w:r>
            <w:r w:rsidRPr="004D6A0F">
              <w:rPr>
                <w:rFonts w:ascii="TT Norms Bold" w:eastAsiaTheme="majorEastAsia" w:hAnsi="TT Norms Bold" w:cstheme="majorBidi"/>
                <w:b/>
                <w:bCs/>
                <w:color w:val="4D89CD" w:themeColor="accent3" w:themeTint="99"/>
              </w:rPr>
              <w:t/>
            </w:r>
          </w:p>
          <w:p w14:paraId="5F5458D1" w14:textId="3F032D94" w:rsidR="00DF77F4" w:rsidRPr="00150334" w:rsidRDefault="00DF77F4" w:rsidP="008A1405">
            <w:pPr>
              <w:spacing w:after="100" w:afterAutospacing="1" w:line="276" w:lineRule="auto"/>
              <w:ind w:right="432" w:firstLine="142"/>
              <w:rPr>
                <w:rFonts w:cstheme="minorHAnsi"/>
                <w:iCs/>
                <w:sz w:val="16"/>
                <w:szCs w:val="16"/>
                <w:lang w:val="en-GB"/>
              </w:rPr>
            </w:pPr>
          </w:p>
        </w:tc>
      </w:tr>
      <w:tr w:rsidR="00DF77F4" w:rsidRPr="00150334" w14:paraId="7F563C92" w14:textId="77777777" w:rsidTr="00B73519">
        <w:trPr>
          <w:trHeight w:val="1040"/>
        </w:trPr>
        <w:tc>
          <w:tcPr>
            <w:tcW w:w="1755" w:type="dxa"/>
            <w:vAlign w:val="center"/>
          </w:tcPr>
          <w:p w14:paraId="50CA00C1" w14:textId="77777777" w:rsidR="00DF77F4" w:rsidRPr="00150334" w:rsidRDefault="00DF77F4" w:rsidP="00B73519">
            <w:pPr>
              <w:spacing w:after="100" w:afterAutospacing="1" w:line="276" w:lineRule="auto"/>
              <w:ind w:right="432"/>
              <w:rPr>
                <w:rFonts w:cstheme="minorHAnsi"/>
                <w:b/>
                <w:iCs/>
                <w:sz w:val="16"/>
                <w:szCs w:val="16"/>
                <w:lang w:val="en-GB"/>
              </w:rPr>
            </w:pPr>
            <w:r w:rsidRPr="00150334">
              <w:rPr>
                <w:rFonts w:cstheme="minorHAnsi"/>
                <w:b/>
                <w:iCs/>
                <w:sz w:val="16"/>
                <w:szCs w:val="16"/>
                <w:lang w:val="en-GB"/>
              </w:rPr>
              <w:t>Designation</w:t>
            </w:r>
          </w:p>
        </w:tc>
        <w:tc>
          <w:tcPr>
            <w:tcW w:w="3528" w:type="dxa"/>
          </w:tcPr>
          <w:p w14:paraId="51D1A1DE" w14:textId="77777777" w:rsidR="00B73519" w:rsidRPr="00B73519" w:rsidRDefault="00B73519" w:rsidP="00B73519">
            <w:pPr>
              <w:spacing w:after="100" w:afterAutospacing="1" w:line="276" w:lineRule="auto"/>
              <w:ind w:right="432"/>
              <w:jc w:val="center"/>
              <w:rPr>
                <w:rFonts w:cstheme="minorHAnsi"/>
                <w:b/>
                <w:iCs/>
                <w:sz w:val="16"/>
                <w:szCs w:val="16"/>
                <w:lang w:val="en-GB"/>
              </w:rPr>
            </w:pPr>
          </w:p>
          <w:p w14:paraId="708BBB4F" w14:textId="4A73A6C5" w:rsidR="00BA39AB" w:rsidRPr="00B73519" w:rsidRDefault="00BA39AB" w:rsidP="00B73519">
            <w:pPr>
              <w:spacing w:after="100" w:afterAutospacing="1" w:line="276" w:lineRule="auto"/>
              <w:ind w:right="432" w:firstLine="142"/>
              <w:rPr>
                <w:rFonts w:cstheme="minorHAnsi"/>
                <w:b/>
                <w:iCs/>
                <w:sz w:val="16"/>
                <w:szCs w:val="16"/>
                <w:lang w:val="en-GB"/>
              </w:rPr>
            </w:pPr>
            <w:r w:rsidRPr="00B73519">
              <w:rPr>
                <w:rFonts w:ascii="TT Norms Bold" w:hAnsi="TT Norms Bold" w:cstheme="minorHAnsi"/>
                <w:b/>
                <w:bCs/>
                <w:iCs/>
                <w:color w:val="4D89CD" w:themeColor="accent3" w:themeTint="99"/>
                <w:lang w:val="en-GB"/>
              </w:rPr>
              <w:t xml:space="preserve">Director</w:t>
            </w:r>
          </w:p>
        </w:tc>
        <w:tc>
          <w:tcPr>
            <w:tcW w:w="1829" w:type="dxa"/>
            <w:vAlign w:val="center"/>
          </w:tcPr>
          <w:p w14:paraId="3B9DC5AD" w14:textId="77777777" w:rsidR="00DF77F4" w:rsidRPr="00150334" w:rsidRDefault="00DF77F4" w:rsidP="00B73519">
            <w:pPr>
              <w:spacing w:after="100" w:afterAutospacing="1" w:line="276" w:lineRule="auto"/>
              <w:ind w:left="98" w:right="432"/>
              <w:jc w:val="center"/>
              <w:rPr>
                <w:rFonts w:cstheme="minorHAnsi"/>
                <w:b/>
                <w:iCs/>
                <w:sz w:val="16"/>
                <w:szCs w:val="16"/>
                <w:lang w:val="en-GB"/>
              </w:rPr>
            </w:pPr>
            <w:r w:rsidRPr="00150334">
              <w:rPr>
                <w:rFonts w:cstheme="minorHAnsi"/>
                <w:b/>
                <w:iCs/>
                <w:sz w:val="16"/>
                <w:szCs w:val="16"/>
                <w:lang w:val="en-GB"/>
              </w:rPr>
              <w:t>Designation</w:t>
            </w:r>
          </w:p>
        </w:tc>
        <w:tc>
          <w:tcPr>
            <w:tcW w:w="2883" w:type="dxa"/>
          </w:tcPr>
          <w:p w14:paraId="4697747A" w14:textId="77777777" w:rsidR="00B73519" w:rsidRDefault="00B73519" w:rsidP="00B73519">
            <w:pPr>
              <w:rPr>
                <w:rFonts w:cstheme="minorHAnsi"/>
                <w:b/>
                <w:iCs/>
                <w:sz w:val="16"/>
                <w:szCs w:val="16"/>
                <w:lang w:val="en-GB"/>
              </w:rPr>
            </w:pPr>
          </w:p>
          <w:p w14:paraId="5CC8D267" w14:textId="77777777" w:rsidR="00B73519" w:rsidRDefault="00B73519" w:rsidP="00B73519">
            <w:pPr>
              <w:rPr>
                <w:rFonts w:cstheme="minorHAnsi"/>
                <w:b/>
                <w:iCs/>
                <w:sz w:val="16"/>
                <w:szCs w:val="16"/>
                <w:lang w:val="en-GB"/>
              </w:rPr>
            </w:pPr>
          </w:p>
          <w:p w14:paraId="2EB560FB" w14:textId="3B5C3E25" w:rsidR="00DF77F4" w:rsidRPr="00B73519" w:rsidRDefault="00DF77F4" w:rsidP="00B73519">
            <w:pPr>
              <w:rPr>
                <w:rFonts w:cstheme="minorHAnsi"/>
                <w:b/>
                <w:iCs/>
                <w:lang w:val="en-GB"/>
              </w:rPr>
            </w:pPr>
            <w:r w:rsidRPr="00B73519">
              <w:rPr>
                <w:rFonts w:ascii="TT Norms Bold" w:eastAsiaTheme="majorEastAsia" w:hAnsi="TT Norms Bold" w:cstheme="majorBidi"/>
                <w:b/>
                <w:bCs/>
                <w:color w:val="4D89CD" w:themeColor="accent3" w:themeTint="99"/>
              </w:rPr>
              <w:t xml:space="preserve">CEO</w:t>
            </w:r>
            <w:r w:rsidR="00835186" w:rsidRPr="00B73519">
              <w:rPr>
                <w:rFonts w:ascii="TT Norms Bold" w:eastAsiaTheme="majorEastAsia" w:hAnsi="TT Norms Bold" w:cstheme="majorBidi"/>
                <w:b/>
                <w:bCs/>
                <w:color w:val="4D89CD" w:themeColor="accent3" w:themeTint="99"/>
              </w:rPr>
              <w:t/>
            </w:r>
            <w:r w:rsidRPr="00B73519">
              <w:rPr>
                <w:rFonts w:ascii="TT Norms Bold" w:eastAsiaTheme="majorEastAsia" w:hAnsi="TT Norms Bold" w:cstheme="majorBidi"/>
                <w:b/>
                <w:bCs/>
                <w:color w:val="4D89CD" w:themeColor="accent3" w:themeTint="99"/>
              </w:rPr>
              <w:t/>
            </w:r>
            <w:ins w:id="5" w:author="Karan Gupta" w:date="2019-07-31T18:51:00Z">
              <w:r w:rsidRPr="00B73519">
                <w:rPr>
                  <w:rFonts w:cstheme="minorHAnsi"/>
                  <w:b/>
                  <w:iCs/>
                  <w:lang w:val="en-GB"/>
                </w:rPr>
                <w:t xml:space="preserve"> </w:t>
              </w:r>
            </w:ins>
          </w:p>
        </w:tc>
      </w:tr>
      <w:tr w:rsidR="00DF77F4" w:rsidRPr="00150334" w14:paraId="0290FBCB" w14:textId="77777777" w:rsidTr="00B73519">
        <w:trPr>
          <w:trHeight w:val="351"/>
        </w:trPr>
        <w:tc>
          <w:tcPr>
            <w:tcW w:w="1755" w:type="dxa"/>
            <w:vAlign w:val="center"/>
          </w:tcPr>
          <w:p w14:paraId="2A5EA081" w14:textId="77777777" w:rsidR="00DF77F4" w:rsidRPr="00150334" w:rsidRDefault="00DF77F4" w:rsidP="008A1405">
            <w:pPr>
              <w:spacing w:after="100" w:afterAutospacing="1" w:line="276" w:lineRule="auto"/>
              <w:ind w:right="432" w:hanging="14"/>
              <w:rPr>
                <w:rFonts w:cstheme="minorHAnsi"/>
                <w:b/>
                <w:iCs/>
                <w:sz w:val="16"/>
                <w:szCs w:val="16"/>
                <w:lang w:val="en-GB"/>
              </w:rPr>
            </w:pPr>
            <w:r w:rsidRPr="00150334">
              <w:rPr>
                <w:rFonts w:cstheme="minorHAnsi"/>
                <w:b/>
                <w:iCs/>
                <w:sz w:val="16"/>
                <w:szCs w:val="16"/>
                <w:lang w:val="en-GB"/>
              </w:rPr>
              <w:t>Contact</w:t>
            </w:r>
          </w:p>
        </w:tc>
        <w:tc>
          <w:tcPr>
            <w:tcW w:w="3528" w:type="dxa"/>
          </w:tcPr>
          <w:p w14:paraId="0B404B42" w14:textId="364780BA" w:rsidR="00DF77F4" w:rsidRPr="007C6DCD" w:rsidRDefault="00DF77F4" w:rsidP="008A1405">
            <w:pPr>
              <w:spacing w:after="100" w:afterAutospacing="1" w:line="276" w:lineRule="auto"/>
              <w:ind w:right="432" w:firstLine="106"/>
              <w:rPr>
                <w:rFonts w:ascii="TT Norms Bold" w:hAnsi="TT Norms Bold" w:cstheme="minorHAnsi"/>
                <w:iCs/>
                <w:color w:val="4D89CD" w:themeColor="accent3" w:themeTint="99"/>
                <w:lang w:val="en-GB"/>
              </w:rPr>
            </w:pPr>
            <w:r w:rsidRPr="007C6DCD">
              <w:rPr>
                <w:rFonts w:ascii="TT Norms Bold" w:hAnsi="TT Norms Bold" w:cs="Arial"/>
                <w:color w:val="4D89CD" w:themeColor="accent3" w:themeTint="99"/>
                <w:lang w:val="en-GB"/>
              </w:rPr>
              <w:t xml:space="preserve">amit@spcnc.com</w:t>
            </w:r>
            <w:r w:rsidR="00744C50">
              <w:rPr>
                <w:rFonts w:ascii="TT Norms Bold" w:hAnsi="TT Norms Bold" w:cs="Arial"/>
                <w:color w:val="4D89CD" w:themeColor="accent3" w:themeTint="99"/>
                <w:lang w:val="en-GB"/>
              </w:rPr>
              <w:t/>
            </w:r>
            <w:r w:rsidRPr="007C6DCD">
              <w:rPr>
                <w:rFonts w:ascii="TT Norms Bold" w:hAnsi="TT Norms Bold" w:cs="Arial"/>
                <w:color w:val="4D89CD" w:themeColor="accent3" w:themeTint="99"/>
                <w:lang w:val="en-GB"/>
              </w:rPr>
              <w:t/>
            </w:r>
          </w:p>
        </w:tc>
        <w:tc>
          <w:tcPr>
            <w:tcW w:w="1829" w:type="dxa"/>
            <w:vAlign w:val="center"/>
          </w:tcPr>
          <w:p w14:paraId="3C93E703" w14:textId="77777777" w:rsidR="00DF77F4" w:rsidRPr="00150334" w:rsidRDefault="00DF77F4" w:rsidP="008A1405">
            <w:pPr>
              <w:spacing w:after="100" w:afterAutospacing="1" w:line="276" w:lineRule="auto"/>
              <w:ind w:right="432"/>
              <w:rPr>
                <w:rFonts w:cstheme="minorHAnsi"/>
                <w:iCs/>
                <w:sz w:val="16"/>
                <w:szCs w:val="16"/>
                <w:lang w:val="en-GB"/>
              </w:rPr>
            </w:pPr>
            <w:r w:rsidRPr="00150334">
              <w:rPr>
                <w:rFonts w:cstheme="minorHAnsi"/>
                <w:b/>
                <w:iCs/>
                <w:sz w:val="16"/>
                <w:szCs w:val="16"/>
                <w:lang w:val="en-GB"/>
              </w:rPr>
              <w:t>Contact</w:t>
            </w:r>
          </w:p>
        </w:tc>
        <w:tc>
          <w:tcPr>
            <w:tcW w:w="2883" w:type="dxa"/>
          </w:tcPr>
          <w:p w14:paraId="1112353C" w14:textId="23B6121E" w:rsidR="00DF77F4" w:rsidRPr="00150334" w:rsidRDefault="00DF77F4" w:rsidP="008A1405">
            <w:pPr>
              <w:spacing w:after="100" w:afterAutospacing="1" w:line="276" w:lineRule="auto"/>
              <w:ind w:right="432" w:firstLine="142"/>
              <w:rPr>
                <w:rFonts w:cstheme="minorHAnsi"/>
                <w:iCs/>
                <w:sz w:val="16"/>
                <w:szCs w:val="16"/>
                <w:lang w:val="en-GB"/>
              </w:rPr>
            </w:pPr>
            <w:r w:rsidRPr="007C6DCD">
              <w:rPr>
                <w:rFonts w:ascii="TT Norms Bold" w:hAnsi="TT Norms Bold" w:cs="Arial"/>
                <w:color w:val="4D89CD" w:themeColor="accent3" w:themeTint="99"/>
                <w:lang w:val="en-GB"/>
              </w:rPr>
              <w:t xml:space="preserve">info@nvidiacorporation.com</w:t>
            </w:r>
            <w:r w:rsidR="00AE16F2">
              <w:rPr>
                <w:rFonts w:ascii="TT Norms Bold" w:hAnsi="TT Norms Bold" w:cs="Arial"/>
                <w:color w:val="4D89CD" w:themeColor="accent3" w:themeTint="99"/>
                <w:lang w:val="en-GB"/>
              </w:rPr>
              <w:t/>
            </w:r>
            <w:r w:rsidRPr="007C6DCD">
              <w:rPr>
                <w:rFonts w:ascii="TT Norms Bold" w:hAnsi="TT Norms Bold" w:cs="Arial"/>
                <w:color w:val="4D89CD" w:themeColor="accent3" w:themeTint="99"/>
                <w:lang w:val="en-GB"/>
              </w:rPr>
              <w:t/>
            </w:r>
          </w:p>
        </w:tc>
      </w:tr>
      <w:tr w:rsidR="00DF77F4" w:rsidRPr="00150334" w14:paraId="162D10A7" w14:textId="77777777" w:rsidTr="00B73519">
        <w:trPr>
          <w:trHeight w:val="369"/>
        </w:trPr>
        <w:tc>
          <w:tcPr>
            <w:tcW w:w="1755" w:type="dxa"/>
            <w:vAlign w:val="center"/>
          </w:tcPr>
          <w:p w14:paraId="0F1848AE" w14:textId="77777777" w:rsidR="00DF77F4" w:rsidRPr="00150334" w:rsidRDefault="00DF77F4" w:rsidP="008A1405">
            <w:pPr>
              <w:spacing w:after="100" w:afterAutospacing="1" w:line="276" w:lineRule="auto"/>
              <w:ind w:right="432" w:hanging="14"/>
              <w:rPr>
                <w:rFonts w:cstheme="minorHAnsi"/>
                <w:b/>
                <w:bCs/>
                <w:iCs/>
                <w:sz w:val="16"/>
                <w:szCs w:val="16"/>
                <w:lang w:val="en-GB"/>
              </w:rPr>
            </w:pPr>
            <w:r w:rsidRPr="00150334">
              <w:rPr>
                <w:rFonts w:cstheme="minorHAnsi"/>
                <w:b/>
                <w:bCs/>
                <w:iCs/>
                <w:sz w:val="16"/>
                <w:szCs w:val="16"/>
                <w:lang w:val="en-GB"/>
              </w:rPr>
              <w:t>Signature</w:t>
            </w:r>
          </w:p>
        </w:tc>
        <w:tc>
          <w:tcPr>
            <w:tcW w:w="3528" w:type="dxa"/>
            <w:vAlign w:val="center"/>
          </w:tcPr>
          <w:p w14:paraId="31A8FBF4" w14:textId="77777777" w:rsidR="00DF77F4" w:rsidRPr="007C6DCD" w:rsidRDefault="00DF77F4" w:rsidP="008A1405">
            <w:pPr>
              <w:spacing w:after="100" w:afterAutospacing="1" w:line="276" w:lineRule="auto"/>
              <w:ind w:right="432" w:firstLine="106"/>
              <w:rPr>
                <w:rFonts w:ascii="TT Norms Bold" w:hAnsi="TT Norms Bold" w:cstheme="minorHAnsi"/>
                <w:iCs/>
                <w:color w:val="4D89CD" w:themeColor="accent3" w:themeTint="99"/>
                <w:lang w:val="en-GB"/>
              </w:rPr>
            </w:pPr>
          </w:p>
          <w:p w14:paraId="3AD687B9" w14:textId="77777777" w:rsidR="00DF77F4" w:rsidRPr="007C6DCD" w:rsidRDefault="00DF77F4" w:rsidP="008A1405">
            <w:pPr>
              <w:spacing w:after="100" w:afterAutospacing="1" w:line="276" w:lineRule="auto"/>
              <w:ind w:right="432" w:firstLine="106"/>
              <w:rPr>
                <w:rFonts w:ascii="TT Norms Bold" w:hAnsi="TT Norms Bold" w:cstheme="minorHAnsi"/>
                <w:iCs/>
                <w:color w:val="4D89CD" w:themeColor="accent3" w:themeTint="99"/>
                <w:lang w:val="en-GB"/>
              </w:rPr>
            </w:pPr>
          </w:p>
          <w:p w14:paraId="53219401" w14:textId="77777777" w:rsidR="00DF77F4" w:rsidRPr="007C6DCD" w:rsidRDefault="00DF77F4" w:rsidP="008A1405">
            <w:pPr>
              <w:spacing w:after="100" w:afterAutospacing="1" w:line="276" w:lineRule="auto"/>
              <w:ind w:right="432" w:firstLine="106"/>
              <w:rPr>
                <w:rFonts w:ascii="TT Norms Bold" w:hAnsi="TT Norms Bold" w:cstheme="minorHAnsi"/>
                <w:iCs/>
                <w:color w:val="4D89CD" w:themeColor="accent3" w:themeTint="99"/>
                <w:lang w:val="en-GB"/>
              </w:rPr>
            </w:pPr>
          </w:p>
        </w:tc>
        <w:tc>
          <w:tcPr>
            <w:tcW w:w="1829" w:type="dxa"/>
            <w:vAlign w:val="center"/>
          </w:tcPr>
          <w:p w14:paraId="4A37D55C" w14:textId="77777777" w:rsidR="00DF77F4" w:rsidRPr="00150334" w:rsidRDefault="00DF77F4" w:rsidP="008A1405">
            <w:pPr>
              <w:spacing w:after="100" w:afterAutospacing="1" w:line="276" w:lineRule="auto"/>
              <w:ind w:right="432"/>
              <w:rPr>
                <w:rFonts w:cstheme="minorHAnsi"/>
                <w:iCs/>
                <w:sz w:val="16"/>
                <w:szCs w:val="16"/>
                <w:lang w:val="en-GB"/>
              </w:rPr>
            </w:pPr>
            <w:r w:rsidRPr="00150334">
              <w:rPr>
                <w:rFonts w:cstheme="minorHAnsi"/>
                <w:iCs/>
                <w:sz w:val="16"/>
                <w:szCs w:val="16"/>
                <w:lang w:val="en-GB"/>
              </w:rPr>
              <w:t>Signature</w:t>
            </w:r>
          </w:p>
        </w:tc>
        <w:tc>
          <w:tcPr>
            <w:tcW w:w="2883" w:type="dxa"/>
            <w:vAlign w:val="center"/>
          </w:tcPr>
          <w:p w14:paraId="5B0112F2" w14:textId="77777777" w:rsidR="00DF77F4" w:rsidRPr="007C6DCD" w:rsidRDefault="00DF77F4" w:rsidP="008A1405">
            <w:pPr>
              <w:spacing w:after="100" w:afterAutospacing="1" w:line="276" w:lineRule="auto"/>
              <w:ind w:right="432" w:firstLine="106"/>
              <w:rPr>
                <w:rFonts w:ascii="TT Norms Bold" w:hAnsi="TT Norms Bold" w:cstheme="minorHAnsi"/>
                <w:iCs/>
                <w:color w:val="4D89CD" w:themeColor="accent3" w:themeTint="99"/>
                <w:lang w:val="en-GB"/>
              </w:rPr>
            </w:pPr>
          </w:p>
          <w:p w14:paraId="5340B6AA" w14:textId="77777777" w:rsidR="00DF77F4" w:rsidRPr="007C6DCD" w:rsidRDefault="00DF77F4" w:rsidP="008A1405">
            <w:pPr>
              <w:spacing w:after="100" w:afterAutospacing="1" w:line="276" w:lineRule="auto"/>
              <w:ind w:right="432" w:firstLine="106"/>
              <w:rPr>
                <w:rFonts w:ascii="TT Norms Bold" w:hAnsi="TT Norms Bold" w:cstheme="minorHAnsi"/>
                <w:iCs/>
                <w:color w:val="4D89CD" w:themeColor="accent3" w:themeTint="99"/>
                <w:lang w:val="en-GB"/>
              </w:rPr>
            </w:pPr>
          </w:p>
          <w:p w14:paraId="74AC6F0C" w14:textId="77777777" w:rsidR="00DF77F4" w:rsidRPr="00150334" w:rsidRDefault="00DF77F4" w:rsidP="008A1405">
            <w:pPr>
              <w:spacing w:after="100" w:afterAutospacing="1" w:line="276" w:lineRule="auto"/>
              <w:ind w:right="432" w:firstLine="142"/>
              <w:rPr>
                <w:rFonts w:cstheme="minorHAnsi"/>
                <w:iCs/>
                <w:sz w:val="16"/>
                <w:szCs w:val="16"/>
                <w:lang w:val="en-GB"/>
              </w:rPr>
            </w:pPr>
          </w:p>
        </w:tc>
      </w:tr>
      <w:tr w:rsidR="00DF77F4" w:rsidRPr="00150334" w14:paraId="44B1EAEF" w14:textId="77777777" w:rsidTr="00B73519">
        <w:trPr>
          <w:trHeight w:val="351"/>
        </w:trPr>
        <w:tc>
          <w:tcPr>
            <w:tcW w:w="1755" w:type="dxa"/>
            <w:vAlign w:val="center"/>
          </w:tcPr>
          <w:p w14:paraId="59E4A2B8" w14:textId="77777777" w:rsidR="00DF77F4" w:rsidRPr="00150334" w:rsidRDefault="00DF77F4" w:rsidP="008A1405">
            <w:pPr>
              <w:spacing w:after="100" w:afterAutospacing="1" w:line="276" w:lineRule="auto"/>
              <w:ind w:right="432" w:hanging="14"/>
              <w:rPr>
                <w:rFonts w:cstheme="minorHAnsi"/>
                <w:b/>
                <w:iCs/>
                <w:sz w:val="16"/>
                <w:szCs w:val="16"/>
                <w:lang w:val="en-GB"/>
              </w:rPr>
            </w:pPr>
            <w:r w:rsidRPr="00150334">
              <w:rPr>
                <w:rFonts w:cstheme="minorHAnsi"/>
                <w:b/>
                <w:iCs/>
                <w:sz w:val="16"/>
                <w:szCs w:val="16"/>
                <w:lang w:val="en-GB"/>
              </w:rPr>
              <w:t>Dated</w:t>
            </w:r>
          </w:p>
        </w:tc>
        <w:tc>
          <w:tcPr>
            <w:tcW w:w="3528" w:type="dxa"/>
            <w:vAlign w:val="center"/>
          </w:tcPr>
          <w:p w14:paraId="334354B2" w14:textId="5685642E" w:rsidR="00DF77F4" w:rsidRPr="007C6DCD" w:rsidRDefault="00DF77F4" w:rsidP="008A1405">
            <w:pPr>
              <w:spacing w:after="100" w:afterAutospacing="1" w:line="276" w:lineRule="auto"/>
              <w:ind w:right="432" w:firstLine="106"/>
              <w:rPr>
                <w:rFonts w:ascii="TT Norms Bold" w:hAnsi="TT Norms Bold" w:cstheme="minorHAnsi"/>
                <w:iCs/>
                <w:color w:val="4D89CD" w:themeColor="accent3" w:themeTint="99"/>
                <w:lang w:val="en-GB"/>
              </w:rPr>
            </w:pPr>
          </w:p>
        </w:tc>
        <w:tc>
          <w:tcPr>
            <w:tcW w:w="1829" w:type="dxa"/>
            <w:vAlign w:val="center"/>
          </w:tcPr>
          <w:p w14:paraId="39150110" w14:textId="77777777" w:rsidR="00DF77F4" w:rsidRPr="00150334" w:rsidRDefault="00DF77F4" w:rsidP="008A1405">
            <w:pPr>
              <w:spacing w:after="100" w:afterAutospacing="1" w:line="276" w:lineRule="auto"/>
              <w:ind w:right="432"/>
              <w:rPr>
                <w:rFonts w:cstheme="minorHAnsi"/>
                <w:b/>
                <w:iCs/>
                <w:sz w:val="16"/>
                <w:szCs w:val="16"/>
                <w:lang w:val="en-GB"/>
              </w:rPr>
            </w:pPr>
            <w:r w:rsidRPr="00150334">
              <w:rPr>
                <w:rFonts w:cstheme="minorHAnsi"/>
                <w:b/>
                <w:iCs/>
                <w:sz w:val="16"/>
                <w:szCs w:val="16"/>
                <w:lang w:val="en-GB"/>
              </w:rPr>
              <w:t>Dated</w:t>
            </w:r>
          </w:p>
        </w:tc>
        <w:tc>
          <w:tcPr>
            <w:tcW w:w="2883" w:type="dxa"/>
            <w:vAlign w:val="center"/>
          </w:tcPr>
          <w:p w14:paraId="75D698D4" w14:textId="56612B20" w:rsidR="00DF77F4" w:rsidRPr="00150334" w:rsidRDefault="00DF77F4" w:rsidP="008A1405">
            <w:pPr>
              <w:spacing w:after="100" w:afterAutospacing="1" w:line="276" w:lineRule="auto"/>
              <w:ind w:right="432" w:firstLine="142"/>
              <w:rPr>
                <w:rFonts w:cstheme="minorHAnsi"/>
                <w:iCs/>
                <w:sz w:val="16"/>
                <w:szCs w:val="16"/>
                <w:lang w:val="en-GB"/>
              </w:rPr>
            </w:pPr>
          </w:p>
        </w:tc>
      </w:tr>
      <w:tr w:rsidR="00DF77F4" w:rsidRPr="00150334" w14:paraId="61DE67D3" w14:textId="77777777" w:rsidTr="00B73519">
        <w:trPr>
          <w:trHeight w:val="351"/>
        </w:trPr>
        <w:tc>
          <w:tcPr>
            <w:tcW w:w="1755" w:type="dxa"/>
            <w:vAlign w:val="center"/>
          </w:tcPr>
          <w:p w14:paraId="788EBEA5" w14:textId="77777777" w:rsidR="00DF77F4" w:rsidRPr="00150334" w:rsidRDefault="00DF77F4" w:rsidP="008A1405">
            <w:pPr>
              <w:spacing w:after="100" w:afterAutospacing="1" w:line="276" w:lineRule="auto"/>
              <w:ind w:right="432" w:hanging="14"/>
              <w:rPr>
                <w:rFonts w:cstheme="minorHAnsi"/>
                <w:b/>
                <w:iCs/>
                <w:sz w:val="16"/>
                <w:szCs w:val="16"/>
                <w:lang w:val="en-GB"/>
              </w:rPr>
            </w:pPr>
            <w:r w:rsidRPr="00150334">
              <w:rPr>
                <w:rFonts w:cstheme="minorHAnsi"/>
                <w:b/>
                <w:iCs/>
                <w:sz w:val="16"/>
                <w:szCs w:val="16"/>
                <w:lang w:val="en-GB"/>
              </w:rPr>
              <w:t>Place</w:t>
            </w:r>
          </w:p>
        </w:tc>
        <w:tc>
          <w:tcPr>
            <w:tcW w:w="3528" w:type="dxa"/>
            <w:vAlign w:val="center"/>
          </w:tcPr>
          <w:p w14:paraId="1734A865" w14:textId="2C3A7A8D" w:rsidR="00DF77F4" w:rsidRPr="007C6DCD" w:rsidRDefault="00DF77F4" w:rsidP="008A1405">
            <w:pPr>
              <w:spacing w:after="100" w:afterAutospacing="1" w:line="276" w:lineRule="auto"/>
              <w:ind w:right="432" w:firstLine="106"/>
              <w:rPr>
                <w:rFonts w:ascii="TT Norms Bold" w:hAnsi="TT Norms Bold" w:cstheme="minorHAnsi"/>
                <w:b/>
                <w:bCs/>
                <w:iCs/>
                <w:color w:val="4D89CD" w:themeColor="accent3" w:themeTint="99"/>
                <w:lang w:val="en-GB"/>
              </w:rPr>
            </w:pPr>
          </w:p>
        </w:tc>
        <w:tc>
          <w:tcPr>
            <w:tcW w:w="1829" w:type="dxa"/>
            <w:vAlign w:val="center"/>
          </w:tcPr>
          <w:p w14:paraId="5A2CE642" w14:textId="77777777" w:rsidR="00DF77F4" w:rsidRPr="00150334" w:rsidRDefault="00DF77F4" w:rsidP="008A1405">
            <w:pPr>
              <w:spacing w:after="100" w:afterAutospacing="1" w:line="276" w:lineRule="auto"/>
              <w:ind w:right="432"/>
              <w:rPr>
                <w:rFonts w:cstheme="minorHAnsi"/>
                <w:b/>
                <w:iCs/>
                <w:sz w:val="16"/>
                <w:szCs w:val="16"/>
                <w:lang w:val="en-GB"/>
              </w:rPr>
            </w:pPr>
            <w:r w:rsidRPr="00150334">
              <w:rPr>
                <w:rFonts w:cstheme="minorHAnsi"/>
                <w:b/>
                <w:iCs/>
                <w:sz w:val="16"/>
                <w:szCs w:val="16"/>
                <w:lang w:val="en-GB"/>
              </w:rPr>
              <w:t>Place</w:t>
            </w:r>
          </w:p>
        </w:tc>
        <w:tc>
          <w:tcPr>
            <w:tcW w:w="2883" w:type="dxa"/>
            <w:vAlign w:val="center"/>
          </w:tcPr>
          <w:p w14:paraId="078A5B54" w14:textId="7C8E82DC" w:rsidR="00DF77F4" w:rsidRPr="00150334" w:rsidRDefault="00DF77F4" w:rsidP="008A1405">
            <w:pPr>
              <w:spacing w:after="100" w:afterAutospacing="1" w:line="276" w:lineRule="auto"/>
              <w:ind w:right="432" w:firstLine="142"/>
              <w:rPr>
                <w:rFonts w:cstheme="minorHAnsi"/>
                <w:iCs/>
                <w:sz w:val="16"/>
                <w:szCs w:val="16"/>
                <w:lang w:val="en-GB"/>
              </w:rPr>
            </w:pPr>
          </w:p>
        </w:tc>
      </w:tr>
      <w:tr w:rsidR="00DF77F4" w:rsidRPr="00150334" w14:paraId="15678B6B" w14:textId="77777777" w:rsidTr="00B73519">
        <w:trPr>
          <w:trHeight w:val="702"/>
        </w:trPr>
        <w:tc>
          <w:tcPr>
            <w:tcW w:w="1755" w:type="dxa"/>
            <w:vAlign w:val="center"/>
          </w:tcPr>
          <w:p w14:paraId="2C420057" w14:textId="77777777" w:rsidR="00DF77F4" w:rsidRPr="00150334" w:rsidRDefault="00DF77F4" w:rsidP="008A1405">
            <w:pPr>
              <w:spacing w:after="100" w:afterAutospacing="1" w:line="276" w:lineRule="auto"/>
              <w:ind w:right="432" w:hanging="14"/>
              <w:rPr>
                <w:rFonts w:cstheme="minorHAnsi"/>
                <w:b/>
                <w:iCs/>
                <w:sz w:val="16"/>
                <w:szCs w:val="16"/>
                <w:lang w:val="en-GB"/>
              </w:rPr>
            </w:pPr>
            <w:r w:rsidRPr="00150334">
              <w:rPr>
                <w:rFonts w:cstheme="minorHAnsi"/>
                <w:b/>
                <w:iCs/>
                <w:sz w:val="16"/>
                <w:szCs w:val="16"/>
                <w:lang w:val="en-GB"/>
              </w:rPr>
              <w:t>Company Stamp</w:t>
            </w:r>
          </w:p>
        </w:tc>
        <w:tc>
          <w:tcPr>
            <w:tcW w:w="3528" w:type="dxa"/>
            <w:vAlign w:val="center"/>
          </w:tcPr>
          <w:p w14:paraId="7B13D8A7" w14:textId="77777777" w:rsidR="00DF77F4" w:rsidRPr="00150334" w:rsidRDefault="00DF77F4" w:rsidP="008A1405">
            <w:pPr>
              <w:spacing w:after="100" w:afterAutospacing="1" w:line="276" w:lineRule="auto"/>
              <w:ind w:right="432" w:firstLine="142"/>
              <w:rPr>
                <w:rFonts w:cstheme="minorHAnsi"/>
                <w:iCs/>
                <w:sz w:val="16"/>
                <w:szCs w:val="16"/>
                <w:lang w:val="en-GB"/>
              </w:rPr>
            </w:pPr>
          </w:p>
          <w:p w14:paraId="436B70B5" w14:textId="77777777" w:rsidR="00DF77F4" w:rsidRPr="00150334" w:rsidRDefault="00DF77F4" w:rsidP="008A1405">
            <w:pPr>
              <w:spacing w:after="100" w:afterAutospacing="1" w:line="276" w:lineRule="auto"/>
              <w:ind w:right="432" w:firstLine="142"/>
              <w:rPr>
                <w:rFonts w:cstheme="minorHAnsi"/>
                <w:iCs/>
                <w:sz w:val="16"/>
                <w:szCs w:val="16"/>
                <w:lang w:val="en-GB"/>
              </w:rPr>
            </w:pPr>
          </w:p>
        </w:tc>
        <w:tc>
          <w:tcPr>
            <w:tcW w:w="1829" w:type="dxa"/>
            <w:vAlign w:val="center"/>
          </w:tcPr>
          <w:p w14:paraId="0BCFBB48" w14:textId="77777777" w:rsidR="00DF77F4" w:rsidRPr="00150334" w:rsidRDefault="00DF77F4" w:rsidP="008A1405">
            <w:pPr>
              <w:spacing w:after="100" w:afterAutospacing="1" w:line="276" w:lineRule="auto"/>
              <w:ind w:right="432"/>
              <w:rPr>
                <w:rFonts w:cstheme="minorHAnsi"/>
                <w:b/>
                <w:iCs/>
                <w:sz w:val="16"/>
                <w:szCs w:val="16"/>
                <w:lang w:val="en-GB"/>
              </w:rPr>
            </w:pPr>
            <w:r w:rsidRPr="00150334">
              <w:rPr>
                <w:rFonts w:cstheme="minorHAnsi"/>
                <w:b/>
                <w:iCs/>
                <w:sz w:val="16"/>
                <w:szCs w:val="16"/>
                <w:lang w:val="en-GB"/>
              </w:rPr>
              <w:t>Company Stamp</w:t>
            </w:r>
          </w:p>
        </w:tc>
        <w:tc>
          <w:tcPr>
            <w:tcW w:w="2883" w:type="dxa"/>
            <w:vAlign w:val="center"/>
          </w:tcPr>
          <w:p w14:paraId="3B505F5F" w14:textId="77777777" w:rsidR="00DF77F4" w:rsidRPr="00150334" w:rsidRDefault="00DF77F4" w:rsidP="008A1405">
            <w:pPr>
              <w:spacing w:after="100" w:afterAutospacing="1" w:line="276" w:lineRule="auto"/>
              <w:ind w:right="432" w:firstLine="142"/>
              <w:rPr>
                <w:rFonts w:cstheme="minorHAnsi"/>
                <w:iCs/>
                <w:sz w:val="16"/>
                <w:szCs w:val="16"/>
                <w:lang w:val="en-GB"/>
              </w:rPr>
            </w:pPr>
          </w:p>
        </w:tc>
      </w:tr>
    </w:tbl>
    <w:p w14:paraId="618C2692" w14:textId="77777777" w:rsidR="00DF77F4" w:rsidRDefault="00DF77F4" w:rsidP="00F60938">
      <w:pPr>
        <w:rPr>
          <w:b/>
          <w:bCs/>
          <w:iCs/>
          <w:color w:val="1D4067" w:themeColor="accent3"/>
          <w:sz w:val="36"/>
          <w:szCs w:val="36"/>
          <w:lang w:val="en-GB"/>
        </w:rPr>
      </w:pPr>
    </w:p>
    <w:p w14:paraId="60EE2B2D" w14:textId="77777777" w:rsidR="00DF77F4" w:rsidRPr="00150334" w:rsidRDefault="00DF77F4" w:rsidP="00F60938">
      <w:pPr>
        <w:rPr>
          <w:b/>
          <w:bCs/>
          <w:iCs/>
          <w:color w:val="1D4067" w:themeColor="accent3"/>
          <w:sz w:val="36"/>
          <w:szCs w:val="36"/>
          <w:lang w:val="en-GB"/>
        </w:rPr>
      </w:pPr>
    </w:p>
    <w:p w14:paraId="6754C77D" w14:textId="77777777" w:rsidR="00E56F28" w:rsidRDefault="00E56F28" w:rsidP="00E56F28">
      <w:pPr>
        <w:jc w:val="center"/>
        <w:rPr>
          <w:b/>
          <w:bCs/>
          <w:iCs/>
          <w:color w:val="FFC000"/>
          <w:sz w:val="36"/>
          <w:szCs w:val="36"/>
          <w:lang w:val="en-GB"/>
        </w:rPr>
      </w:pPr>
      <w:r w:rsidRPr="00150334">
        <w:rPr>
          <w:b/>
          <w:bCs/>
          <w:iCs/>
          <w:color w:val="1D4067" w:themeColor="accent3"/>
          <w:sz w:val="36"/>
          <w:szCs w:val="36"/>
          <w:lang w:val="en-GB"/>
        </w:rPr>
        <w:t xml:space="preserve">Annexure A - </w:t>
      </w:r>
      <w:r w:rsidRPr="00150334">
        <w:rPr>
          <w:b/>
          <w:bCs/>
          <w:iCs/>
          <w:color w:val="FFC000"/>
          <w:sz w:val="36"/>
          <w:szCs w:val="36"/>
          <w:lang w:val="en-GB"/>
        </w:rPr>
        <w:t>Scope of Work</w:t>
      </w:r>
    </w:p>
    <w:p w14:paraId="24E5E60C" w14:textId="77777777" w:rsidR="00E56F28" w:rsidRDefault="00E56F28" w:rsidP="00C84FEC">
      <w:pPr>
        <w:rPr>
          <w:b/>
          <w:bCs/>
          <w:iCs/>
          <w:color w:val="FFC000"/>
          <w:sz w:val="36"/>
          <w:szCs w:val="36"/>
          <w:lang w:val="en-GB"/>
        </w:rPr>
      </w:pPr>
    </w:p>
    <w:tbl>
      <w:tblPr>
        <w:tblW w:w="10949"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963"/>
        <w:gridCol w:w="1819"/>
        <w:gridCol w:w="2001"/>
        <w:gridCol w:w="3006"/>
      </w:tblGrid>
      <w:tr w:rsidR="00EE5DFA" w14:paraId="589B0EEC" w14:textId="77777777" w:rsidTr="00D74849">
        <w:trPr>
          <w:trHeight w:val="1080"/>
        </w:trPr>
        <w:tc>
          <w:tcPr>
            <w:tcW w:w="670" w:type="dxa"/>
            <w:shd w:val="clear" w:color="auto" w:fill="2E74B5"/>
          </w:tcPr>
          <w:p w14:paraId="55396465" w14:textId="2AD15344" w:rsidR="00D74849" w:rsidRDefault="00D74849" w:rsidP="00DD0C7B">
            <w:pPr>
              <w:jc w:val="center"/>
              <w:rPr>
                <w:rFonts w:eastAsia="Calibri" w:cs="Calibri"/>
                <w:b/>
                <w:bCs/>
                <w:color w:val="FFFFFF"/>
                <w:sz w:val="24"/>
                <w:szCs w:val="24"/>
              </w:rPr>
            </w:pPr>
            <w:r>
              <w:rPr>
                <w:rFonts w:eastAsia="Calibri" w:cs="Calibri"/>
                <w:b/>
                <w:bCs/>
                <w:color w:val="FFFFFF"/>
                <w:sz w:val="24"/>
                <w:szCs w:val="24"/>
              </w:rPr>
              <w:t>Task No.</w:t>
            </w:r>
          </w:p>
        </w:tc>
        <w:tc>
          <w:tcPr>
            <w:tcW w:w="2725" w:type="dxa"/>
            <w:shd w:val="clear" w:color="auto" w:fill="2E74B5"/>
          </w:tcPr>
          <w:p w14:paraId="2818503A" w14:textId="55EBE191" w:rsidR="00D74849" w:rsidRPr="00515257" w:rsidRDefault="00D74849" w:rsidP="00DD0C7B">
            <w:pPr>
              <w:jc w:val="center"/>
              <w:rPr>
                <w:rFonts w:eastAsia="Calibri" w:cs="Calibri"/>
                <w:b/>
                <w:bCs/>
                <w:color w:val="FFFFFF"/>
                <w:sz w:val="24"/>
                <w:szCs w:val="24"/>
              </w:rPr>
            </w:pPr>
            <w:r>
              <w:rPr>
                <w:rFonts w:eastAsia="Calibri" w:cs="Calibri"/>
                <w:b/>
                <w:bCs/>
                <w:color w:val="FFFFFF"/>
                <w:sz w:val="24"/>
                <w:szCs w:val="24"/>
              </w:rPr>
              <w:t>Heading</w:t>
            </w:r>
          </w:p>
        </w:tc>
        <w:tc>
          <w:tcPr>
            <w:tcW w:w="1904" w:type="dxa"/>
            <w:shd w:val="clear" w:color="auto" w:fill="2E74B5"/>
          </w:tcPr>
          <w:p w14:paraId="47CA7F1C" w14:textId="038A2AE6" w:rsidR="00D74849" w:rsidRPr="00515257" w:rsidRDefault="00D74849" w:rsidP="00DD0C7B">
            <w:pPr>
              <w:jc w:val="center"/>
              <w:rPr>
                <w:rFonts w:eastAsia="Calibri" w:cs="Calibri"/>
                <w:b/>
                <w:bCs/>
                <w:color w:val="FFFFFF"/>
                <w:sz w:val="24"/>
                <w:szCs w:val="24"/>
              </w:rPr>
            </w:pPr>
            <w:r>
              <w:rPr>
                <w:rFonts w:eastAsia="Calibri" w:cs="Calibri"/>
                <w:b/>
                <w:bCs/>
                <w:color w:val="FFFFFF"/>
                <w:sz w:val="24"/>
                <w:szCs w:val="24"/>
              </w:rPr>
              <w:t>Sub-Heading</w:t>
            </w:r>
          </w:p>
        </w:tc>
        <w:tc>
          <w:tcPr>
            <w:tcW w:w="2085" w:type="dxa"/>
            <w:shd w:val="clear" w:color="auto" w:fill="2E74B5"/>
          </w:tcPr>
          <w:p w14:paraId="3E7B3E4C" w14:textId="409601D3" w:rsidR="00D74849" w:rsidRPr="00515257" w:rsidRDefault="00D74849" w:rsidP="00DD0C7B">
            <w:pPr>
              <w:jc w:val="center"/>
              <w:rPr>
                <w:rFonts w:eastAsia="Calibri" w:cs="Calibri"/>
                <w:b/>
                <w:bCs/>
                <w:color w:val="FFFFFF"/>
                <w:sz w:val="24"/>
                <w:szCs w:val="24"/>
              </w:rPr>
            </w:pPr>
            <w:r>
              <w:rPr>
                <w:rFonts w:eastAsia="Calibri" w:cs="Calibri"/>
                <w:b/>
                <w:bCs/>
                <w:color w:val="FFFFFF"/>
                <w:sz w:val="24"/>
                <w:szCs w:val="24"/>
              </w:rPr>
              <w:t>Scope of Work/Review Areas</w:t>
            </w:r>
          </w:p>
        </w:tc>
        <w:tc>
          <w:tcPr>
            <w:tcW w:w="3565" w:type="dxa"/>
            <w:shd w:val="clear" w:color="auto" w:fill="2E74B5"/>
          </w:tcPr>
          <w:p w14:paraId="1911BD62" w14:textId="53F4405B" w:rsidR="00D74849" w:rsidRPr="00515257" w:rsidRDefault="00D73CCC" w:rsidP="00DD0C7B">
            <w:pPr>
              <w:jc w:val="center"/>
              <w:rPr>
                <w:rFonts w:eastAsia="Calibri" w:cs="Calibri"/>
                <w:b/>
                <w:bCs/>
                <w:color w:val="FFFFFF"/>
                <w:sz w:val="24"/>
                <w:szCs w:val="24"/>
              </w:rPr>
            </w:pPr>
            <w:r>
              <w:rPr>
                <w:rFonts w:eastAsia="Calibri" w:cs="Calibri"/>
                <w:b/>
                <w:bCs/>
                <w:color w:val="FFFFFF"/>
                <w:sz w:val="24"/>
                <w:szCs w:val="24"/>
              </w:rPr>
              <w:t>Coverage</w:t>
            </w:r>
          </w:p>
        </w:tc>
      </w:tr>
      <w:tr w:rsidR="00EE5DFA" w:rsidRPr="008D5993" w14:paraId="4A8AC1F7" w14:textId="77777777" w:rsidTr="00D74849">
        <w:trPr>
          <w:trHeight w:val="340"/>
        </w:trPr>
        <w:tc>
          <w:tcPr>
            <w:tcW w:w="670" w:type="dxa"/>
          </w:tcPr>
          <w:p w14:paraId="03D03DF7" w14:textId="1DDFB98F" w:rsidR="00D74849" w:rsidRPr="002D010B" w:rsidRDefault="00EE5DFA" w:rsidP="00EE5DFA">
            <w:pPr>
              <w:spacing w:after="0" w:line="240" w:lineRule="auto"/>
              <w:jc w:val="both"/>
              <w:rPr>
                <w:rFonts w:ascii="Times New Roman" w:eastAsia="Times New Roman" w:hAnsi="Times New Roman" w:cs="Times New Roman"/>
                <w:sz w:val="24"/>
                <w:szCs w:val="24"/>
              </w:rPr>
            </w:pPr>
            <w:r w:rsidRPr="00EE5DFA">
              <w:rPr>
                <w:rFonts w:ascii="TT Norms Bold" w:hAnsi="TT Norms Bold" w:cstheme="minorHAnsi"/>
                <w:noProof/>
                <w:color w:val="4D89CD" w:themeColor="accent3" w:themeTint="99"/>
                <w:sz w:val="20"/>
                <w:szCs w:val="20"/>
              </w:rPr>
              <w:t xml:space="preserve">1.0.0</w:t>
            </w:r>
          </w:p>
        </w:tc>
        <w:tc>
          <w:tcPr>
            <w:tcW w:w="2725" w:type="dxa"/>
            <w:shd w:val="clear" w:color="auto" w:fill="auto"/>
          </w:tcPr>
          <w:p w14:paraId="4F986806" w14:textId="4D9AEFC0" w:rsidR="00D74849" w:rsidRPr="008D5993" w:rsidRDefault="00D74849" w:rsidP="008D5993">
            <w:pPr>
              <w:spacing w:after="0" w:line="240" w:lineRule="auto"/>
              <w:jc w:val="both"/>
              <w:rPr>
                <w:rFonts w:ascii="TT Norms Bold" w:hAnsi="TT Norms Bold" w:cstheme="minorHAnsi"/>
                <w:noProof/>
                <w:color w:val="4D89CD" w:themeColor="accent3" w:themeTint="99"/>
                <w:sz w:val="20"/>
                <w:szCs w:val="20"/>
              </w:rPr>
            </w:pPr>
            <w:r w:rsidRPr="008D5993">
              <w:rPr>
                <w:rFonts w:ascii="TT Norms Bold" w:hAnsi="TT Norms Bold" w:cstheme="minorHAnsi"/>
                <w:noProof/>
                <w:color w:val="4D89CD" w:themeColor="accent3" w:themeTint="99"/>
                <w:sz w:val="20"/>
                <w:szCs w:val="20"/>
              </w:rPr>
              <w:t xml:space="preserve">Audit</w:t>
            </w:r>
          </w:p>
        </w:tc>
        <w:tc>
          <w:tcPr>
            <w:tcW w:w="1904" w:type="dxa"/>
            <w:shd w:val="clear" w:color="auto" w:fill="auto"/>
          </w:tcPr>
          <w:p w14:paraId="24DB846D" w14:textId="4C179E07" w:rsidR="00D74849" w:rsidRPr="008D5993" w:rsidRDefault="00D74849" w:rsidP="008D5993">
            <w:pPr>
              <w:spacing w:after="0" w:line="240" w:lineRule="auto"/>
              <w:jc w:val="both"/>
              <w:rPr>
                <w:rFonts w:ascii="TT Norms Bold" w:hAnsi="TT Norms Bold" w:cstheme="minorHAnsi"/>
                <w:noProof/>
                <w:color w:val="4D89CD" w:themeColor="accent3" w:themeTint="99"/>
                <w:sz w:val="20"/>
                <w:szCs w:val="20"/>
              </w:rPr>
            </w:pPr>
            <w:r w:rsidRPr="008D5993">
              <w:rPr>
                <w:rFonts w:ascii="TT Norms Bold" w:hAnsi="TT Norms Bold" w:cstheme="minorHAnsi"/>
                <w:noProof/>
                <w:color w:val="4D89CD" w:themeColor="accent3" w:themeTint="99"/>
                <w:sz w:val="20"/>
                <w:szCs w:val="20"/>
              </w:rPr>
              <w:t xml:space="preserve">Report creation</w:t>
            </w:r>
          </w:p>
        </w:tc>
        <w:tc>
          <w:tcPr>
            <w:tcW w:w="2085" w:type="dxa"/>
            <w:shd w:val="clear" w:color="auto" w:fill="auto"/>
          </w:tcPr>
          <w:p w14:paraId="1473FFB3" w14:textId="51017EAE" w:rsidR="00D74849" w:rsidRPr="008D5993" w:rsidRDefault="00D74849" w:rsidP="008D5993">
            <w:pPr>
              <w:spacing w:after="0" w:line="240" w:lineRule="auto"/>
              <w:jc w:val="both"/>
              <w:rPr>
                <w:rFonts w:ascii="TT Norms Bold" w:hAnsi="TT Norms Bold" w:cstheme="minorHAnsi"/>
                <w:noProof/>
                <w:color w:val="4D89CD" w:themeColor="accent3" w:themeTint="99"/>
                <w:sz w:val="20"/>
                <w:szCs w:val="20"/>
              </w:rPr>
            </w:pPr>
            <w:r w:rsidRPr="008D5993">
              <w:rPr>
                <w:rFonts w:ascii="TT Norms Bold" w:hAnsi="TT Norms Bold" w:cstheme="minorHAnsi"/>
                <w:noProof/>
                <w:color w:val="4D89CD" w:themeColor="accent3" w:themeTint="99"/>
                <w:sz w:val="20"/>
                <w:szCs w:val="20"/>
              </w:rPr>
              <w:t xml:space="preserve">Audit &amp; Report creation </w:t>
            </w:r>
          </w:p>
        </w:tc>
        <w:tc>
          <w:tcPr>
            <w:tcW w:w="3565" w:type="dxa"/>
          </w:tcPr>
          <w:p w14:paraId="41252F0C" w14:textId="2A89DD17" w:rsidR="00D74849" w:rsidRPr="008D5993" w:rsidRDefault="00D74849" w:rsidP="008D5993">
            <w:pPr>
              <w:spacing w:after="0" w:line="240" w:lineRule="auto"/>
              <w:jc w:val="both"/>
              <w:rPr>
                <w:rFonts w:ascii="TT Norms Bold" w:hAnsi="TT Norms Bold" w:cstheme="minorHAnsi"/>
                <w:noProof/>
                <w:color w:val="4D89CD" w:themeColor="accent3" w:themeTint="99"/>
                <w:sz w:val="20"/>
                <w:szCs w:val="20"/>
              </w:rPr>
            </w:pPr>
            <w:r w:rsidRPr="008D5993">
              <w:rPr>
                <w:rFonts w:ascii="TT Norms Bold" w:hAnsi="TT Norms Bold" w:cstheme="minorHAnsi"/>
                <w:noProof/>
                <w:color w:val="4D89CD" w:themeColor="accent3" w:themeTint="99"/>
                <w:sz w:val="20"/>
                <w:szCs w:val="20"/>
              </w:rPr>
              <w:t xml:space="preserve">Monthly</w:t>
            </w:r>
            <w:r w:rsidR="00D73CCC">
              <w:rPr>
                <w:rFonts w:ascii="TT Norms Bold" w:hAnsi="TT Norms Bold" w:cstheme="minorHAnsi"/>
                <w:noProof/>
                <w:color w:val="4D89CD" w:themeColor="accent3" w:themeTint="99"/>
                <w:sz w:val="20"/>
                <w:szCs w:val="20"/>
              </w:rPr>
              <w:t/>
            </w:r>
            <w:r w:rsidRPr="008D5993">
              <w:rPr>
                <w:rFonts w:ascii="TT Norms Bold" w:hAnsi="TT Norms Bold" w:cstheme="minorHAnsi"/>
                <w:noProof/>
                <w:color w:val="4D89CD" w:themeColor="accent3" w:themeTint="99"/>
                <w:sz w:val="20"/>
                <w:szCs w:val="20"/>
              </w:rPr>
              <w:t/>
            </w:r>
          </w:p>
        </w:tc>
      </w:tr>
    </w:tbl>
    <w:p w14:paraId="11F795C7" w14:textId="77777777" w:rsidR="00E41F63" w:rsidRDefault="00E41F63" w:rsidP="00E53956">
      <w:pPr>
        <w:jc w:val="center"/>
        <w:rPr>
          <w:b/>
          <w:bCs/>
          <w:iCs/>
          <w:color w:val="FFC000"/>
          <w:sz w:val="36"/>
          <w:szCs w:val="36"/>
          <w:lang w:val="en-GB"/>
        </w:rPr>
      </w:pPr>
    </w:p>
    <w:p w14:paraId="592440B6" w14:textId="77777777" w:rsidR="00E41F63" w:rsidRDefault="00E41F63" w:rsidP="00E53956">
      <w:pPr>
        <w:jc w:val="center"/>
        <w:rPr>
          <w:b/>
          <w:bCs/>
          <w:iCs/>
          <w:color w:val="FFC000"/>
          <w:sz w:val="36"/>
          <w:szCs w:val="36"/>
          <w:lang w:val="en-GB"/>
        </w:rPr>
      </w:pPr>
    </w:p>
    <w:p w14:paraId="6F655C8B" w14:textId="77777777" w:rsidR="00E41F63" w:rsidRDefault="00E41F63" w:rsidP="00E53956">
      <w:pPr>
        <w:jc w:val="center"/>
        <w:rPr>
          <w:b/>
          <w:bCs/>
          <w:iCs/>
          <w:color w:val="FFC000"/>
          <w:sz w:val="36"/>
          <w:szCs w:val="36"/>
          <w:lang w:val="en-GB"/>
        </w:rPr>
      </w:pPr>
    </w:p>
    <w:p w14:paraId="68152B42" w14:textId="77777777" w:rsidR="00E41F63" w:rsidRDefault="00E41F63" w:rsidP="00E53956">
      <w:pPr>
        <w:jc w:val="center"/>
        <w:rPr>
          <w:b/>
          <w:bCs/>
          <w:iCs/>
          <w:color w:val="FFC000"/>
          <w:sz w:val="36"/>
          <w:szCs w:val="36"/>
          <w:lang w:val="en-GB"/>
        </w:rPr>
      </w:pPr>
    </w:p>
    <w:p w14:paraId="42531EA8" w14:textId="77777777" w:rsidR="00E41F63" w:rsidRDefault="00E41F63" w:rsidP="00E53956">
      <w:pPr>
        <w:jc w:val="center"/>
        <w:rPr>
          <w:b/>
          <w:bCs/>
          <w:iCs/>
          <w:color w:val="FFC000"/>
          <w:sz w:val="36"/>
          <w:szCs w:val="36"/>
          <w:lang w:val="en-GB"/>
        </w:rPr>
      </w:pPr>
    </w:p>
    <w:p w14:paraId="78B1A658" w14:textId="6A517A5F" w:rsidR="0018312D" w:rsidRDefault="0018312D" w:rsidP="00D12CA5">
      <w:pPr>
        <w:rPr>
          <w:b/>
          <w:bCs/>
          <w:iCs/>
          <w:color w:val="FFC000"/>
          <w:sz w:val="36"/>
          <w:szCs w:val="36"/>
          <w:lang w:val="en-GB"/>
        </w:rPr>
      </w:pPr>
    </w:p>
    <w:p w14:paraId="4C4D2E2A" w14:textId="77777777" w:rsidR="00044D72" w:rsidRPr="008749D8" w:rsidRDefault="00044D72" w:rsidP="00D12CA5">
      <w:pPr>
        <w:rPr>
          <w:b/>
          <w:bCs/>
          <w:iCs/>
          <w:color w:val="FFC000"/>
          <w:sz w:val="36"/>
          <w:szCs w:val="36"/>
          <w:lang w:val="en-GB"/>
        </w:rPr>
      </w:pPr>
    </w:p>
    <w:p w14:paraId="2C5D0E2D" w14:textId="2590CCC0" w:rsidR="00FE4026" w:rsidRPr="00150334" w:rsidRDefault="005D3C1D" w:rsidP="000B497D">
      <w:pPr>
        <w:pStyle w:val="ListParagraph"/>
        <w:widowControl w:val="0"/>
        <w:tabs>
          <w:tab w:val="left" w:pos="270"/>
        </w:tabs>
        <w:autoSpaceDE w:val="0"/>
        <w:autoSpaceDN w:val="0"/>
        <w:spacing w:before="120" w:after="360" w:line="240" w:lineRule="auto"/>
        <w:ind w:left="288"/>
        <w:jc w:val="center"/>
        <w:rPr>
          <w:rFonts w:cstheme="minorHAnsi"/>
          <w:sz w:val="20"/>
          <w:szCs w:val="20"/>
        </w:rPr>
      </w:pPr>
      <w:r w:rsidRPr="00150334">
        <w:rPr>
          <w:rFonts w:eastAsia="Times New Roman" w:cstheme="minorHAnsi"/>
          <w:b/>
          <w:color w:val="1D4067" w:themeColor="accent3"/>
          <w:sz w:val="40"/>
          <w:szCs w:val="40"/>
          <w:lang w:val="en-GB"/>
        </w:rPr>
        <w:lastRenderedPageBreak/>
        <w:t xml:space="preserve">Annexure </w:t>
      </w:r>
      <w:r w:rsidR="00077977">
        <w:rPr>
          <w:rFonts w:eastAsia="Times New Roman" w:cstheme="minorHAnsi"/>
          <w:b/>
          <w:color w:val="1D4067" w:themeColor="accent3"/>
          <w:sz w:val="40"/>
          <w:szCs w:val="40"/>
          <w:lang w:val="en-GB"/>
        </w:rPr>
        <w:t>B</w:t>
      </w:r>
      <w:r w:rsidRPr="00150334">
        <w:rPr>
          <w:rFonts w:eastAsia="Times New Roman" w:cstheme="minorHAnsi"/>
          <w:b/>
          <w:color w:val="1D4067" w:themeColor="accent3"/>
          <w:sz w:val="40"/>
          <w:szCs w:val="40"/>
          <w:lang w:val="en-GB"/>
        </w:rPr>
        <w:t xml:space="preserve"> – </w:t>
      </w:r>
      <w:r w:rsidRPr="00150334">
        <w:rPr>
          <w:rFonts w:eastAsia="Times New Roman" w:cstheme="minorHAnsi"/>
          <w:color w:val="FFC000"/>
          <w:sz w:val="40"/>
          <w:szCs w:val="40"/>
          <w:lang w:val="en-GB"/>
        </w:rPr>
        <w:t>Standard Terms of Engagement</w:t>
      </w:r>
    </w:p>
    <w:p w14:paraId="04B72DF3" w14:textId="4CA9C49E" w:rsidR="00FE4026" w:rsidRPr="00150334" w:rsidRDefault="00FE4026" w:rsidP="0023033E">
      <w:pPr>
        <w:shd w:val="clear" w:color="auto" w:fill="F2F2F2" w:themeFill="background1" w:themeFillShade="F2"/>
        <w:spacing w:after="240"/>
        <w:ind w:right="144" w:firstLine="142"/>
        <w:rPr>
          <w:rFonts w:eastAsia="Times New Roman" w:cstheme="minorHAnsi"/>
          <w:color w:val="214B54" w:themeColor="accent1"/>
          <w:sz w:val="36"/>
          <w:szCs w:val="36"/>
        </w:rPr>
      </w:pPr>
      <w:r w:rsidRPr="00150334">
        <w:rPr>
          <w:rFonts w:eastAsia="Times New Roman" w:cstheme="minorHAnsi"/>
          <w:color w:val="214B54" w:themeColor="accent1"/>
          <w:sz w:val="36"/>
          <w:szCs w:val="36"/>
        </w:rPr>
        <w:t>TERMS OF REFERENCE</w:t>
      </w:r>
    </w:p>
    <w:p w14:paraId="42489DBB" w14:textId="233F6001" w:rsidR="005D3C1D" w:rsidRPr="00150334" w:rsidRDefault="005D3C1D" w:rsidP="00EA45BB">
      <w:pPr>
        <w:pStyle w:val="BodyText"/>
        <w:numPr>
          <w:ilvl w:val="0"/>
          <w:numId w:val="3"/>
        </w:numPr>
        <w:shd w:val="clear" w:color="auto" w:fill="CCEAEE" w:themeFill="accent5" w:themeFillTint="33"/>
        <w:tabs>
          <w:tab w:val="left" w:pos="2108"/>
        </w:tabs>
        <w:autoSpaceDE/>
        <w:autoSpaceDN/>
        <w:spacing w:after="200"/>
        <w:ind w:left="270" w:right="273" w:hanging="270"/>
        <w:rPr>
          <w:rFonts w:asciiTheme="minorHAnsi" w:hAnsiTheme="minorHAnsi" w:cstheme="minorHAnsi"/>
          <w:color w:val="214B54" w:themeColor="accent1"/>
          <w:sz w:val="24"/>
          <w:szCs w:val="24"/>
        </w:rPr>
      </w:pPr>
      <w:r w:rsidRPr="00150334">
        <w:rPr>
          <w:rFonts w:asciiTheme="minorHAnsi" w:hAnsiTheme="minorHAnsi" w:cstheme="minorHAnsi"/>
          <w:b/>
          <w:color w:val="214B54" w:themeColor="accent1"/>
          <w:sz w:val="24"/>
          <w:szCs w:val="24"/>
        </w:rPr>
        <w:t>General</w:t>
      </w:r>
    </w:p>
    <w:p w14:paraId="76D7F835" w14:textId="77777777" w:rsidR="005D3C1D" w:rsidRPr="00150334" w:rsidRDefault="005D3C1D" w:rsidP="005D3C1D">
      <w:pPr>
        <w:pStyle w:val="BodyText"/>
        <w:tabs>
          <w:tab w:val="left" w:pos="2108"/>
        </w:tabs>
        <w:autoSpaceDE/>
        <w:autoSpaceDN/>
        <w:spacing w:after="200"/>
        <w:ind w:right="273"/>
        <w:rPr>
          <w:rFonts w:asciiTheme="minorHAnsi" w:hAnsiTheme="minorHAnsi" w:cstheme="minorHAnsi"/>
        </w:rPr>
      </w:pPr>
      <w:r w:rsidRPr="00150334">
        <w:rPr>
          <w:rFonts w:asciiTheme="minorHAnsi" w:hAnsiTheme="minorHAnsi" w:cstheme="minorHAnsi"/>
        </w:rPr>
        <w:t>These Terms of Reference shall govern the engagement between the Client and SPC and the services provided under the engagement letter enclosing these Terms of Reference.</w:t>
      </w:r>
    </w:p>
    <w:p w14:paraId="5659F958" w14:textId="77777777" w:rsidR="005D3C1D" w:rsidRPr="00150334" w:rsidRDefault="005D3C1D" w:rsidP="00EA45BB">
      <w:pPr>
        <w:pStyle w:val="BodyText"/>
        <w:numPr>
          <w:ilvl w:val="0"/>
          <w:numId w:val="3"/>
        </w:numPr>
        <w:shd w:val="clear" w:color="auto" w:fill="CCEAEE" w:themeFill="accent5" w:themeFillTint="33"/>
        <w:tabs>
          <w:tab w:val="left" w:pos="2108"/>
        </w:tabs>
        <w:autoSpaceDE/>
        <w:autoSpaceDN/>
        <w:spacing w:after="200"/>
        <w:ind w:left="270" w:right="273" w:hanging="270"/>
        <w:rPr>
          <w:rFonts w:asciiTheme="minorHAnsi" w:hAnsiTheme="minorHAnsi" w:cstheme="minorHAnsi"/>
          <w:b/>
          <w:color w:val="23A4A7" w:themeColor="accent6"/>
          <w:sz w:val="24"/>
          <w:szCs w:val="24"/>
        </w:rPr>
      </w:pPr>
      <w:r w:rsidRPr="00150334">
        <w:rPr>
          <w:rFonts w:asciiTheme="minorHAnsi" w:hAnsiTheme="minorHAnsi" w:cstheme="minorHAnsi"/>
          <w:b/>
          <w:color w:val="214B54" w:themeColor="accent1"/>
          <w:sz w:val="24"/>
          <w:szCs w:val="24"/>
        </w:rPr>
        <w:t>Definitions</w:t>
      </w:r>
    </w:p>
    <w:p w14:paraId="55A96C3E" w14:textId="77777777" w:rsidR="005D3C1D" w:rsidRPr="00150334" w:rsidRDefault="005D3C1D" w:rsidP="00EA45BB">
      <w:pPr>
        <w:pStyle w:val="BodyText"/>
        <w:numPr>
          <w:ilvl w:val="0"/>
          <w:numId w:val="4"/>
        </w:numPr>
        <w:tabs>
          <w:tab w:val="left" w:pos="2532"/>
        </w:tabs>
        <w:autoSpaceDE/>
        <w:autoSpaceDN/>
        <w:spacing w:after="200"/>
        <w:ind w:right="273"/>
        <w:jc w:val="both"/>
        <w:rPr>
          <w:rFonts w:asciiTheme="minorHAnsi" w:hAnsiTheme="minorHAnsi" w:cstheme="minorHAnsi"/>
        </w:rPr>
      </w:pPr>
      <w:r w:rsidRPr="00150334">
        <w:rPr>
          <w:rFonts w:asciiTheme="minorHAnsi" w:hAnsiTheme="minorHAnsi" w:cstheme="minorHAnsi"/>
        </w:rPr>
        <w:t>"Client" shall mean any individual or entity who is the recipient of the Services under the Engagement Letter. Further the Client shall be referred to in these Terms of Reference as "you" or "your”.</w:t>
      </w:r>
    </w:p>
    <w:p w14:paraId="5FAA774A" w14:textId="77777777" w:rsidR="005D3C1D" w:rsidRPr="00150334" w:rsidRDefault="005D3C1D" w:rsidP="00EA45BB">
      <w:pPr>
        <w:pStyle w:val="ListParagraph"/>
        <w:numPr>
          <w:ilvl w:val="0"/>
          <w:numId w:val="4"/>
        </w:numPr>
        <w:rPr>
          <w:rFonts w:eastAsia="Arial MT" w:cstheme="minorHAnsi"/>
          <w:kern w:val="0"/>
          <w:sz w:val="20"/>
          <w:szCs w:val="20"/>
          <w14:ligatures w14:val="none"/>
        </w:rPr>
      </w:pPr>
      <w:r w:rsidRPr="00150334">
        <w:rPr>
          <w:rFonts w:eastAsia="Arial MT" w:cstheme="minorHAnsi"/>
          <w:kern w:val="0"/>
          <w:sz w:val="20"/>
          <w:szCs w:val="20"/>
          <w14:ligatures w14:val="none"/>
        </w:rPr>
        <w:t>"Services" shall mean the services to be delivered as per mutual agreement under the Engagement Letter.</w:t>
      </w:r>
    </w:p>
    <w:p w14:paraId="68B57C6A" w14:textId="43E26662" w:rsidR="0039066A" w:rsidRPr="0039066A" w:rsidRDefault="005D3C1D" w:rsidP="0039066A">
      <w:pPr>
        <w:pStyle w:val="BodyText"/>
        <w:numPr>
          <w:ilvl w:val="0"/>
          <w:numId w:val="4"/>
        </w:numPr>
        <w:tabs>
          <w:tab w:val="left" w:pos="2532"/>
        </w:tabs>
        <w:autoSpaceDE/>
        <w:autoSpaceDN/>
        <w:spacing w:after="420"/>
        <w:ind w:right="273"/>
        <w:jc w:val="both"/>
        <w:rPr>
          <w:rFonts w:asciiTheme="minorHAnsi" w:hAnsiTheme="minorHAnsi" w:cstheme="minorHAnsi"/>
        </w:rPr>
      </w:pPr>
      <w:r w:rsidRPr="00150334">
        <w:rPr>
          <w:rFonts w:asciiTheme="minorHAnsi" w:hAnsiTheme="minorHAnsi" w:cstheme="minorHAnsi"/>
        </w:rPr>
        <w:t xml:space="preserve">The following references shall refer to </w:t>
      </w:r>
      <w:r w:rsidR="000F45A4" w:rsidRPr="00150334">
        <w:rPr>
          <w:rFonts w:asciiTheme="minorHAnsi" w:hAnsiTheme="minorHAnsi" w:cstheme="minorHAnsi"/>
        </w:rPr>
        <w:t>a)</w:t>
      </w:r>
      <w:r w:rsidR="000F45A4" w:rsidRPr="00150334">
        <w:rPr>
          <w:rFonts w:asciiTheme="minorHAnsi" w:hAnsiTheme="minorHAnsi" w:cstheme="minorHAnsi"/>
        </w:rPr>
        <w:tab/>
        <w:t xml:space="preserve">SPC </w:t>
      </w:r>
      <w:r w:rsidR="00B054C0" w:rsidRPr="00150334">
        <w:rPr>
          <w:rFonts w:asciiTheme="minorHAnsi" w:hAnsiTheme="minorHAnsi" w:cstheme="minorHAnsi"/>
        </w:rPr>
        <w:t>NEXT</w:t>
      </w:r>
      <w:r w:rsidR="000F45A4" w:rsidRPr="00150334">
        <w:rPr>
          <w:rFonts w:asciiTheme="minorHAnsi" w:hAnsiTheme="minorHAnsi" w:cstheme="minorHAnsi"/>
        </w:rPr>
        <w:t xml:space="preserve"> </w:t>
      </w:r>
      <w:r w:rsidRPr="00150334">
        <w:rPr>
          <w:rFonts w:asciiTheme="minorHAnsi" w:hAnsiTheme="minorHAnsi" w:cstheme="minorHAnsi"/>
          <w:b/>
        </w:rPr>
        <w:t xml:space="preserve">"us”, "we" or "our” </w:t>
      </w:r>
      <w:r w:rsidRPr="00150334">
        <w:rPr>
          <w:rFonts w:asciiTheme="minorHAnsi" w:hAnsiTheme="minorHAnsi" w:cstheme="minorHAnsi"/>
        </w:rPr>
        <w:t>which</w:t>
      </w:r>
      <w:r w:rsidRPr="00150334">
        <w:rPr>
          <w:rFonts w:asciiTheme="minorHAnsi" w:hAnsiTheme="minorHAnsi" w:cstheme="minorHAnsi"/>
          <w:b/>
        </w:rPr>
        <w:t xml:space="preserve">, </w:t>
      </w:r>
      <w:r w:rsidRPr="00150334">
        <w:rPr>
          <w:rFonts w:asciiTheme="minorHAnsi" w:hAnsiTheme="minorHAnsi" w:cstheme="minorHAnsi"/>
        </w:rPr>
        <w:t xml:space="preserve">where appropriate, includes our successor and predecessor firms and our employees, directors, </w:t>
      </w:r>
      <w:r w:rsidR="00862AA1" w:rsidRPr="00150334">
        <w:rPr>
          <w:rFonts w:asciiTheme="minorHAnsi" w:hAnsiTheme="minorHAnsi" w:cstheme="minorHAnsi"/>
        </w:rPr>
        <w:t>partners,</w:t>
      </w:r>
      <w:r w:rsidRPr="00150334">
        <w:rPr>
          <w:rFonts w:asciiTheme="minorHAnsi" w:hAnsiTheme="minorHAnsi" w:cstheme="minorHAnsi"/>
        </w:rPr>
        <w:t xml:space="preserve"> or representatives.</w:t>
      </w:r>
    </w:p>
    <w:p w14:paraId="424C7170" w14:textId="77777777" w:rsidR="005D3C1D" w:rsidRPr="00150334" w:rsidRDefault="005D3C1D" w:rsidP="00EA45BB">
      <w:pPr>
        <w:pStyle w:val="BodyText"/>
        <w:numPr>
          <w:ilvl w:val="0"/>
          <w:numId w:val="3"/>
        </w:numPr>
        <w:shd w:val="clear" w:color="auto" w:fill="CCEAEE" w:themeFill="accent5" w:themeFillTint="33"/>
        <w:tabs>
          <w:tab w:val="left" w:pos="2108"/>
        </w:tabs>
        <w:autoSpaceDE/>
        <w:autoSpaceDN/>
        <w:spacing w:after="200"/>
        <w:ind w:left="270" w:right="273" w:hanging="270"/>
        <w:rPr>
          <w:rFonts w:asciiTheme="minorHAnsi" w:hAnsiTheme="minorHAnsi" w:cstheme="minorHAnsi"/>
          <w:b/>
          <w:color w:val="23A4A7" w:themeColor="accent6"/>
        </w:rPr>
      </w:pPr>
      <w:r w:rsidRPr="00150334">
        <w:rPr>
          <w:rFonts w:asciiTheme="minorHAnsi" w:hAnsiTheme="minorHAnsi" w:cstheme="minorHAnsi"/>
          <w:b/>
          <w:color w:val="214B54" w:themeColor="accent1"/>
          <w:sz w:val="24"/>
          <w:szCs w:val="24"/>
        </w:rPr>
        <w:t>Confidentiality</w:t>
      </w:r>
    </w:p>
    <w:p w14:paraId="09A8A377" w14:textId="02A556F6" w:rsidR="005D3C1D" w:rsidRPr="00150334" w:rsidRDefault="005C73B2" w:rsidP="00EA45BB">
      <w:pPr>
        <w:pStyle w:val="BodyText"/>
        <w:numPr>
          <w:ilvl w:val="0"/>
          <w:numId w:val="5"/>
        </w:numPr>
        <w:tabs>
          <w:tab w:val="left" w:pos="2108"/>
        </w:tabs>
        <w:autoSpaceDE/>
        <w:autoSpaceDN/>
        <w:spacing w:after="200"/>
        <w:ind w:right="273"/>
        <w:rPr>
          <w:rFonts w:asciiTheme="minorHAnsi" w:hAnsiTheme="minorHAnsi" w:cstheme="minorHAnsi"/>
          <w:b/>
          <w:color w:val="23A4A7" w:themeColor="accent6"/>
        </w:rPr>
      </w:pPr>
      <w:r w:rsidRPr="005C73B2">
        <w:rPr>
          <w:rFonts w:asciiTheme="minorHAnsi" w:hAnsiTheme="minorHAnsi" w:cstheme="minorHAnsi"/>
        </w:rPr>
        <w:t xml:space="preserve">We will keep confidential all the information provided pursuant to the engagement </w:t>
      </w:r>
      <w:r w:rsidR="00363BC6" w:rsidRPr="005C73B2">
        <w:rPr>
          <w:rFonts w:asciiTheme="minorHAnsi" w:hAnsiTheme="minorHAnsi" w:cstheme="minorHAnsi"/>
        </w:rPr>
        <w:t>letter.</w:t>
      </w:r>
      <w:r w:rsidR="005D3C1D" w:rsidRPr="00150334">
        <w:rPr>
          <w:rFonts w:asciiTheme="minorHAnsi" w:hAnsiTheme="minorHAnsi" w:cstheme="minorHAnsi"/>
        </w:rPr>
        <w:t xml:space="preserve"> Subject to the provisions of this clause, we will not disclose such information to any third party or use such information, except</w:t>
      </w:r>
      <w:r w:rsidR="0029497F" w:rsidRPr="00150334">
        <w:rPr>
          <w:rFonts w:asciiTheme="minorHAnsi" w:hAnsiTheme="minorHAnsi" w:cstheme="minorHAnsi"/>
        </w:rPr>
        <w:t xml:space="preserve"> with the prior written approval of the client.</w:t>
      </w:r>
      <w:r w:rsidR="005D3C1D" w:rsidRPr="00150334">
        <w:rPr>
          <w:rFonts w:asciiTheme="minorHAnsi" w:hAnsiTheme="minorHAnsi" w:cstheme="minorHAnsi"/>
        </w:rPr>
        <w:t xml:space="preserve"> We may share information relating to you, our relationship with you, and to the Services, including </w:t>
      </w:r>
      <w:r w:rsidR="001140D8" w:rsidRPr="00150334">
        <w:rPr>
          <w:rFonts w:asciiTheme="minorHAnsi" w:hAnsiTheme="minorHAnsi" w:cstheme="minorHAnsi"/>
        </w:rPr>
        <w:t>c</w:t>
      </w:r>
      <w:r w:rsidR="005D3C1D" w:rsidRPr="00150334">
        <w:rPr>
          <w:rFonts w:asciiTheme="minorHAnsi" w:hAnsiTheme="minorHAnsi" w:cstheme="minorHAnsi"/>
        </w:rPr>
        <w:t xml:space="preserve">onfidential </w:t>
      </w:r>
      <w:r w:rsidR="001140D8" w:rsidRPr="00150334">
        <w:rPr>
          <w:rFonts w:asciiTheme="minorHAnsi" w:hAnsiTheme="minorHAnsi" w:cstheme="minorHAnsi"/>
        </w:rPr>
        <w:t>i</w:t>
      </w:r>
      <w:r w:rsidR="005D3C1D" w:rsidRPr="00150334">
        <w:rPr>
          <w:rFonts w:asciiTheme="minorHAnsi" w:hAnsiTheme="minorHAnsi" w:cstheme="minorHAnsi"/>
        </w:rPr>
        <w:t>nformation, privately and in confidence, with our partners, members, directors, professional advi</w:t>
      </w:r>
      <w:r w:rsidR="00642CC7" w:rsidRPr="00150334">
        <w:rPr>
          <w:rFonts w:asciiTheme="minorHAnsi" w:hAnsiTheme="minorHAnsi" w:cstheme="minorHAnsi"/>
        </w:rPr>
        <w:t>so</w:t>
      </w:r>
      <w:r w:rsidR="005D3C1D" w:rsidRPr="00150334">
        <w:rPr>
          <w:rFonts w:asciiTheme="minorHAnsi" w:hAnsiTheme="minorHAnsi" w:cstheme="minorHAnsi"/>
        </w:rPr>
        <w:t xml:space="preserve">rs and associated persons, and to our insurers provided such parties as bound by terms of confidentiality which are as restrictive as the terms of confidentiality contained herein. This clause shall not prohibit our disclosure of </w:t>
      </w:r>
      <w:r w:rsidR="001140D8" w:rsidRPr="00150334">
        <w:rPr>
          <w:rFonts w:asciiTheme="minorHAnsi" w:hAnsiTheme="minorHAnsi" w:cstheme="minorHAnsi"/>
        </w:rPr>
        <w:t>c</w:t>
      </w:r>
      <w:r w:rsidR="005D3C1D" w:rsidRPr="00150334">
        <w:rPr>
          <w:rFonts w:asciiTheme="minorHAnsi" w:hAnsiTheme="minorHAnsi" w:cstheme="minorHAnsi"/>
        </w:rPr>
        <w:t xml:space="preserve">onfidential </w:t>
      </w:r>
      <w:r w:rsidR="001140D8" w:rsidRPr="00150334">
        <w:rPr>
          <w:rFonts w:asciiTheme="minorHAnsi" w:hAnsiTheme="minorHAnsi" w:cstheme="minorHAnsi"/>
        </w:rPr>
        <w:t>i</w:t>
      </w:r>
      <w:r w:rsidR="005D3C1D" w:rsidRPr="00150334">
        <w:rPr>
          <w:rFonts w:asciiTheme="minorHAnsi" w:hAnsiTheme="minorHAnsi" w:cstheme="minorHAnsi"/>
        </w:rPr>
        <w:t xml:space="preserve">nformation where we are required by law </w:t>
      </w:r>
      <w:proofErr w:type="gramStart"/>
      <w:r w:rsidR="005D3C1D" w:rsidRPr="00150334">
        <w:rPr>
          <w:rFonts w:asciiTheme="minorHAnsi" w:hAnsiTheme="minorHAnsi" w:cstheme="minorHAnsi"/>
        </w:rPr>
        <w:t>or</w:t>
      </w:r>
      <w:proofErr w:type="gramEnd"/>
      <w:r w:rsidR="005D3C1D" w:rsidRPr="00150334">
        <w:rPr>
          <w:rFonts w:asciiTheme="minorHAnsi" w:hAnsiTheme="minorHAnsi" w:cstheme="minorHAnsi"/>
        </w:rPr>
        <w:t xml:space="preserve"> a competent regulatory authority to disclose such information.</w:t>
      </w:r>
    </w:p>
    <w:p w14:paraId="334D7079" w14:textId="47DF1748" w:rsidR="005D3C1D" w:rsidRPr="00D12CA5" w:rsidRDefault="005D3C1D" w:rsidP="00D12CA5">
      <w:pPr>
        <w:pStyle w:val="BodyText"/>
        <w:numPr>
          <w:ilvl w:val="0"/>
          <w:numId w:val="5"/>
        </w:numPr>
        <w:tabs>
          <w:tab w:val="left" w:pos="2532"/>
        </w:tabs>
        <w:autoSpaceDE/>
        <w:autoSpaceDN/>
        <w:spacing w:after="200"/>
        <w:ind w:right="273"/>
        <w:jc w:val="both"/>
        <w:rPr>
          <w:rFonts w:asciiTheme="minorHAnsi" w:hAnsiTheme="minorHAnsi" w:cstheme="minorHAnsi"/>
        </w:rPr>
      </w:pPr>
      <w:r w:rsidRPr="00150334">
        <w:rPr>
          <w:rFonts w:asciiTheme="minorHAnsi" w:hAnsiTheme="minorHAnsi" w:cstheme="minorHAnsi"/>
        </w:rPr>
        <w:t xml:space="preserve">Confidential Information shall not include information that is previously known to us; or independently developed by us </w:t>
      </w:r>
      <w:r w:rsidR="00433F14" w:rsidRPr="00150334">
        <w:rPr>
          <w:rFonts w:asciiTheme="minorHAnsi" w:hAnsiTheme="minorHAnsi" w:cstheme="minorHAnsi"/>
        </w:rPr>
        <w:t>during</w:t>
      </w:r>
      <w:r w:rsidRPr="00150334">
        <w:rPr>
          <w:rFonts w:asciiTheme="minorHAnsi" w:hAnsiTheme="minorHAnsi" w:cstheme="minorHAnsi"/>
        </w:rPr>
        <w:t xml:space="preserve"> execution of this or any other engagement; or acquired by us from a third party which is not, to our knowledge, under an obligation to the Client not to disclose such information; or which is or becomes publicly available through no breach by us. Confidential Information shall further not include any intellectual property materials (including, but not limited to, ideas, concepts, know-how, techniques and methodologies) developed by the Firm based on its industry knowledge, experience and </w:t>
      </w:r>
      <w:r w:rsidR="00A132AF" w:rsidRPr="00150334">
        <w:rPr>
          <w:rFonts w:asciiTheme="minorHAnsi" w:hAnsiTheme="minorHAnsi" w:cstheme="minorHAnsi"/>
        </w:rPr>
        <w:t>expertise.</w:t>
      </w:r>
    </w:p>
    <w:p w14:paraId="3CE0B098" w14:textId="054C069D" w:rsidR="005D3C1D" w:rsidRPr="00150334" w:rsidRDefault="005D3C1D" w:rsidP="00FE4026">
      <w:pPr>
        <w:pStyle w:val="BodyText"/>
        <w:shd w:val="clear" w:color="auto" w:fill="CCEAEE" w:themeFill="accent5" w:themeFillTint="33"/>
        <w:tabs>
          <w:tab w:val="left" w:pos="360"/>
          <w:tab w:val="left" w:pos="2108"/>
        </w:tabs>
        <w:autoSpaceDE/>
        <w:autoSpaceDN/>
        <w:spacing w:after="200"/>
        <w:ind w:left="360" w:right="273" w:hanging="270"/>
        <w:rPr>
          <w:rFonts w:asciiTheme="minorHAnsi" w:hAnsiTheme="minorHAnsi" w:cstheme="minorHAnsi"/>
          <w:b/>
          <w:color w:val="214B54" w:themeColor="accent1"/>
          <w:sz w:val="24"/>
          <w:szCs w:val="24"/>
        </w:rPr>
      </w:pPr>
      <w:r w:rsidRPr="00150334">
        <w:rPr>
          <w:rFonts w:asciiTheme="minorHAnsi" w:hAnsiTheme="minorHAnsi" w:cstheme="minorHAnsi"/>
          <w:b/>
          <w:color w:val="214B54" w:themeColor="accent1"/>
        </w:rPr>
        <w:t xml:space="preserve">4. </w:t>
      </w:r>
      <w:r w:rsidR="00A357FF" w:rsidRPr="00150334">
        <w:rPr>
          <w:rFonts w:asciiTheme="minorHAnsi" w:hAnsiTheme="minorHAnsi" w:cstheme="minorHAnsi"/>
          <w:b/>
          <w:color w:val="214B54" w:themeColor="accent1"/>
          <w:sz w:val="24"/>
          <w:szCs w:val="24"/>
        </w:rPr>
        <w:t>Our</w:t>
      </w:r>
      <w:r w:rsidRPr="00150334">
        <w:rPr>
          <w:rFonts w:asciiTheme="minorHAnsi" w:hAnsiTheme="minorHAnsi" w:cstheme="minorHAnsi"/>
          <w:b/>
          <w:color w:val="214B54" w:themeColor="accent1"/>
          <w:sz w:val="24"/>
          <w:szCs w:val="24"/>
        </w:rPr>
        <w:t xml:space="preserve"> Service Standard</w:t>
      </w:r>
      <w:r w:rsidR="006609A7" w:rsidRPr="00150334">
        <w:rPr>
          <w:rFonts w:asciiTheme="minorHAnsi" w:hAnsiTheme="minorHAnsi" w:cstheme="minorHAnsi"/>
          <w:b/>
          <w:color w:val="214B54" w:themeColor="accent1"/>
          <w:sz w:val="24"/>
          <w:szCs w:val="24"/>
        </w:rPr>
        <w:t>s</w:t>
      </w:r>
    </w:p>
    <w:p w14:paraId="12E37A82" w14:textId="77777777" w:rsidR="005D3C1D" w:rsidRPr="00150334" w:rsidRDefault="005D3C1D" w:rsidP="00EA45BB">
      <w:pPr>
        <w:pStyle w:val="BodyText"/>
        <w:numPr>
          <w:ilvl w:val="0"/>
          <w:numId w:val="6"/>
        </w:numPr>
        <w:tabs>
          <w:tab w:val="left" w:pos="2540"/>
        </w:tabs>
        <w:autoSpaceDE/>
        <w:autoSpaceDN/>
        <w:spacing w:after="200"/>
        <w:ind w:right="273"/>
        <w:jc w:val="both"/>
        <w:rPr>
          <w:rFonts w:asciiTheme="minorHAnsi" w:hAnsiTheme="minorHAnsi" w:cstheme="minorHAnsi"/>
        </w:rPr>
      </w:pPr>
      <w:r w:rsidRPr="00150334">
        <w:rPr>
          <w:rFonts w:asciiTheme="minorHAnsi" w:hAnsiTheme="minorHAnsi" w:cstheme="minorHAnsi"/>
        </w:rPr>
        <w:t>The deliverables under the Engagement shall be made available to you with reasonable ability and as per prevailing industry standards.</w:t>
      </w:r>
    </w:p>
    <w:p w14:paraId="29340C98" w14:textId="564607CD" w:rsidR="00167ECA" w:rsidRPr="00150334" w:rsidRDefault="005D3C1D" w:rsidP="00EA45BB">
      <w:pPr>
        <w:pStyle w:val="BodyText"/>
        <w:numPr>
          <w:ilvl w:val="0"/>
          <w:numId w:val="6"/>
        </w:numPr>
        <w:tabs>
          <w:tab w:val="left" w:pos="2540"/>
        </w:tabs>
        <w:autoSpaceDE/>
        <w:autoSpaceDN/>
        <w:spacing w:after="420"/>
        <w:ind w:right="273"/>
        <w:jc w:val="both"/>
        <w:rPr>
          <w:rFonts w:asciiTheme="minorHAnsi" w:hAnsiTheme="minorHAnsi" w:cstheme="minorHAnsi"/>
        </w:rPr>
      </w:pPr>
      <w:r w:rsidRPr="00150334">
        <w:rPr>
          <w:rFonts w:asciiTheme="minorHAnsi" w:hAnsiTheme="minorHAnsi" w:cstheme="minorHAnsi"/>
        </w:rPr>
        <w:t xml:space="preserve">The Firm does not render any kind of legal advice or related services and, therefore, none of the services rendered under the Engagement Letter should </w:t>
      </w:r>
      <w:r w:rsidR="00433F14" w:rsidRPr="00150334">
        <w:rPr>
          <w:rFonts w:asciiTheme="minorHAnsi" w:hAnsiTheme="minorHAnsi" w:cstheme="minorHAnsi"/>
        </w:rPr>
        <w:t>be</w:t>
      </w:r>
      <w:r w:rsidRPr="00150334">
        <w:rPr>
          <w:rFonts w:asciiTheme="minorHAnsi" w:hAnsiTheme="minorHAnsi" w:cstheme="minorHAnsi"/>
        </w:rPr>
        <w:t xml:space="preserve"> legal services. In respect of any' and all legal matters, you may consult your legal advisors and experts, as you may deem fit in </w:t>
      </w:r>
      <w:r w:rsidR="0047590B" w:rsidRPr="00150334">
        <w:rPr>
          <w:rFonts w:asciiTheme="minorHAnsi" w:hAnsiTheme="minorHAnsi" w:cstheme="minorHAnsi"/>
          <w:b/>
        </w:rPr>
        <w:t>your</w:t>
      </w:r>
      <w:r w:rsidRPr="00150334">
        <w:rPr>
          <w:rFonts w:asciiTheme="minorHAnsi" w:hAnsiTheme="minorHAnsi" w:cstheme="minorHAnsi"/>
        </w:rPr>
        <w:t xml:space="preserve"> discretion.</w:t>
      </w:r>
      <w:r w:rsidR="00F75C9F" w:rsidRPr="00150334">
        <w:rPr>
          <w:rFonts w:asciiTheme="minorHAnsi" w:hAnsiTheme="minorHAnsi" w:cstheme="minorHAnsi"/>
          <w:noProof/>
        </w:rPr>
        <w:t xml:space="preserve"> </w:t>
      </w:r>
    </w:p>
    <w:p w14:paraId="71908A90" w14:textId="08DB6AD4" w:rsidR="00BA6B11" w:rsidRDefault="00BA6B11" w:rsidP="000B497D">
      <w:pPr>
        <w:pStyle w:val="BodyText"/>
        <w:tabs>
          <w:tab w:val="left" w:pos="2540"/>
        </w:tabs>
        <w:autoSpaceDE/>
        <w:autoSpaceDN/>
        <w:spacing w:after="420"/>
        <w:ind w:left="862" w:right="273"/>
        <w:jc w:val="both"/>
        <w:rPr>
          <w:rFonts w:asciiTheme="minorHAnsi" w:hAnsiTheme="minorHAnsi" w:cstheme="minorHAnsi"/>
        </w:rPr>
      </w:pPr>
    </w:p>
    <w:p w14:paraId="5D0F7529" w14:textId="52D06D72" w:rsidR="000B497D" w:rsidRPr="00150334" w:rsidRDefault="000B497D" w:rsidP="00D12CA5">
      <w:pPr>
        <w:pStyle w:val="BodyText"/>
        <w:tabs>
          <w:tab w:val="left" w:pos="2540"/>
        </w:tabs>
        <w:autoSpaceDE/>
        <w:autoSpaceDN/>
        <w:spacing w:after="420"/>
        <w:ind w:right="273"/>
        <w:jc w:val="both"/>
        <w:rPr>
          <w:rFonts w:asciiTheme="minorHAnsi" w:hAnsiTheme="minorHAnsi" w:cstheme="minorHAnsi"/>
        </w:rPr>
      </w:pPr>
    </w:p>
    <w:p w14:paraId="3F4B22D5" w14:textId="1B158184" w:rsidR="003468DF" w:rsidRPr="00150334" w:rsidRDefault="003468DF" w:rsidP="00EA45BB">
      <w:pPr>
        <w:pStyle w:val="BodyText"/>
        <w:numPr>
          <w:ilvl w:val="0"/>
          <w:numId w:val="7"/>
        </w:numPr>
        <w:shd w:val="clear" w:color="auto" w:fill="CCEAEE" w:themeFill="accent5" w:themeFillTint="33"/>
        <w:tabs>
          <w:tab w:val="left" w:pos="2094"/>
        </w:tabs>
        <w:autoSpaceDE/>
        <w:autoSpaceDN/>
        <w:spacing w:after="200"/>
        <w:ind w:left="270" w:right="273" w:hanging="270"/>
        <w:jc w:val="both"/>
        <w:rPr>
          <w:rFonts w:asciiTheme="minorHAnsi" w:hAnsiTheme="minorHAnsi" w:cstheme="minorHAnsi"/>
          <w:b/>
          <w:color w:val="214B54" w:themeColor="accent1"/>
          <w:sz w:val="24"/>
          <w:szCs w:val="24"/>
        </w:rPr>
      </w:pPr>
      <w:r w:rsidRPr="00150334">
        <w:rPr>
          <w:rFonts w:asciiTheme="minorHAnsi" w:hAnsiTheme="minorHAnsi" w:cstheme="minorHAnsi"/>
          <w:b/>
          <w:color w:val="214B54" w:themeColor="accent1"/>
          <w:sz w:val="24"/>
          <w:szCs w:val="24"/>
        </w:rPr>
        <w:lastRenderedPageBreak/>
        <w:t>Personnel Deployed</w:t>
      </w:r>
    </w:p>
    <w:p w14:paraId="6EE71034" w14:textId="20CC8B38" w:rsidR="009F0366" w:rsidRPr="00150334" w:rsidRDefault="009F0366" w:rsidP="00EA45BB">
      <w:pPr>
        <w:pStyle w:val="BodyText"/>
        <w:numPr>
          <w:ilvl w:val="0"/>
          <w:numId w:val="8"/>
        </w:numPr>
        <w:spacing w:after="420"/>
        <w:ind w:right="273"/>
        <w:jc w:val="both"/>
        <w:rPr>
          <w:rFonts w:asciiTheme="minorHAnsi" w:hAnsiTheme="minorHAnsi" w:cstheme="minorHAnsi"/>
        </w:rPr>
      </w:pPr>
      <w:r w:rsidRPr="00150334">
        <w:rPr>
          <w:rFonts w:asciiTheme="minorHAnsi" w:hAnsiTheme="minorHAnsi" w:cstheme="minorHAnsi"/>
        </w:rPr>
        <w:t xml:space="preserve">We reserve the right to determine which of our employees, directors, </w:t>
      </w:r>
      <w:r w:rsidR="0047590B" w:rsidRPr="00150334">
        <w:rPr>
          <w:rFonts w:asciiTheme="minorHAnsi" w:hAnsiTheme="minorHAnsi" w:cstheme="minorHAnsi"/>
        </w:rPr>
        <w:t>partners,</w:t>
      </w:r>
      <w:r w:rsidRPr="00150334">
        <w:rPr>
          <w:rFonts w:asciiTheme="minorHAnsi" w:hAnsiTheme="minorHAnsi" w:cstheme="minorHAnsi"/>
        </w:rPr>
        <w:t xml:space="preserve"> or representatives are </w:t>
      </w:r>
      <w:r w:rsidRPr="00150334">
        <w:rPr>
          <w:rFonts w:asciiTheme="minorHAnsi" w:hAnsiTheme="minorHAnsi" w:cstheme="minorHAnsi"/>
          <w:b/>
        </w:rPr>
        <w:t>al</w:t>
      </w:r>
      <w:r w:rsidRPr="00150334">
        <w:rPr>
          <w:rFonts w:asciiTheme="minorHAnsi" w:hAnsiTheme="minorHAnsi" w:cstheme="minorHAnsi"/>
        </w:rPr>
        <w:t xml:space="preserve">located to an engagement and, where named individuals are not available, we will supply substitutes of equivalent quality and experience. Where required, with your </w:t>
      </w:r>
      <w:r w:rsidR="0029497F" w:rsidRPr="00150334">
        <w:rPr>
          <w:rFonts w:asciiTheme="minorHAnsi" w:hAnsiTheme="minorHAnsi" w:cstheme="minorHAnsi"/>
        </w:rPr>
        <w:t>prior written approval</w:t>
      </w:r>
      <w:r w:rsidRPr="00150334">
        <w:rPr>
          <w:rFonts w:asciiTheme="minorHAnsi" w:hAnsiTheme="minorHAnsi" w:cstheme="minorHAnsi"/>
        </w:rPr>
        <w:t xml:space="preserve">, </w:t>
      </w:r>
      <w:r w:rsidRPr="00150334">
        <w:rPr>
          <w:rFonts w:asciiTheme="minorHAnsi" w:hAnsiTheme="minorHAnsi" w:cstheme="minorHAnsi"/>
          <w:bCs/>
        </w:rPr>
        <w:t xml:space="preserve">we </w:t>
      </w:r>
      <w:r w:rsidRPr="00150334">
        <w:rPr>
          <w:rFonts w:asciiTheme="minorHAnsi" w:hAnsiTheme="minorHAnsi" w:cstheme="minorHAnsi"/>
        </w:rPr>
        <w:t xml:space="preserve">may also </w:t>
      </w:r>
      <w:r w:rsidR="0047590B" w:rsidRPr="00150334">
        <w:rPr>
          <w:rFonts w:asciiTheme="minorHAnsi" w:hAnsiTheme="minorHAnsi" w:cstheme="minorHAnsi"/>
        </w:rPr>
        <w:t>use</w:t>
      </w:r>
      <w:r w:rsidRPr="00150334">
        <w:rPr>
          <w:rFonts w:asciiTheme="minorHAnsi" w:hAnsiTheme="minorHAnsi" w:cstheme="minorHAnsi"/>
        </w:rPr>
        <w:t xml:space="preserve"> third parties </w:t>
      </w:r>
      <w:r w:rsidR="0047590B" w:rsidRPr="00150334">
        <w:rPr>
          <w:rFonts w:asciiTheme="minorHAnsi" w:hAnsiTheme="minorHAnsi" w:cstheme="minorHAnsi"/>
        </w:rPr>
        <w:t>to perform</w:t>
      </w:r>
      <w:r w:rsidRPr="00150334">
        <w:rPr>
          <w:rFonts w:asciiTheme="minorHAnsi" w:hAnsiTheme="minorHAnsi" w:cstheme="minorHAnsi"/>
        </w:rPr>
        <w:t xml:space="preserve"> our services.</w:t>
      </w:r>
    </w:p>
    <w:p w14:paraId="000F9D84" w14:textId="3D9217AD" w:rsidR="009F0366" w:rsidRPr="00150334" w:rsidRDefault="009F0366" w:rsidP="00EA45BB">
      <w:pPr>
        <w:pStyle w:val="BodyText"/>
        <w:numPr>
          <w:ilvl w:val="0"/>
          <w:numId w:val="7"/>
        </w:numPr>
        <w:shd w:val="clear" w:color="auto" w:fill="CCEAEE" w:themeFill="accent5" w:themeFillTint="33"/>
        <w:tabs>
          <w:tab w:val="left" w:pos="2094"/>
        </w:tabs>
        <w:autoSpaceDE/>
        <w:autoSpaceDN/>
        <w:spacing w:after="200"/>
        <w:ind w:left="270" w:right="273" w:hanging="270"/>
        <w:jc w:val="both"/>
        <w:rPr>
          <w:rFonts w:asciiTheme="minorHAnsi" w:hAnsiTheme="minorHAnsi" w:cstheme="minorHAnsi"/>
          <w:b/>
          <w:color w:val="214B54" w:themeColor="accent1"/>
          <w:sz w:val="24"/>
          <w:szCs w:val="24"/>
        </w:rPr>
      </w:pPr>
      <w:r w:rsidRPr="00150334">
        <w:rPr>
          <w:rFonts w:asciiTheme="minorHAnsi" w:hAnsiTheme="minorHAnsi" w:cstheme="minorHAnsi"/>
          <w:b/>
          <w:color w:val="214B54" w:themeColor="accent1"/>
          <w:sz w:val="24"/>
          <w:szCs w:val="24"/>
        </w:rPr>
        <w:t>Client Responsibility</w:t>
      </w:r>
    </w:p>
    <w:p w14:paraId="790F009A" w14:textId="53690BED" w:rsidR="009F0366" w:rsidRPr="00150334" w:rsidRDefault="009F0366" w:rsidP="00EA45BB">
      <w:pPr>
        <w:pStyle w:val="BodyText"/>
        <w:numPr>
          <w:ilvl w:val="0"/>
          <w:numId w:val="9"/>
        </w:numPr>
        <w:spacing w:after="240"/>
        <w:ind w:right="288"/>
        <w:jc w:val="both"/>
        <w:rPr>
          <w:rFonts w:asciiTheme="minorHAnsi" w:hAnsiTheme="minorHAnsi" w:cstheme="minorHAnsi"/>
        </w:rPr>
      </w:pPr>
      <w:r w:rsidRPr="00150334">
        <w:rPr>
          <w:rFonts w:asciiTheme="minorHAnsi" w:hAnsiTheme="minorHAnsi" w:cstheme="minorHAnsi"/>
        </w:rPr>
        <w:t>The Firm would also require appropriate support from the Client team. The Client shall be responsible for making available the data/information/records/documents required in the formats as specified by the Firm. The Client's failure to provide us with the information referred to above may cause us to delay our report or final deliverables</w:t>
      </w:r>
      <w:r w:rsidR="009C680B" w:rsidRPr="00150334">
        <w:rPr>
          <w:rFonts w:asciiTheme="minorHAnsi" w:hAnsiTheme="minorHAnsi" w:cstheme="minorHAnsi"/>
        </w:rPr>
        <w:t>.</w:t>
      </w:r>
    </w:p>
    <w:p w14:paraId="3CFDD4F7" w14:textId="51EB0723" w:rsidR="009F0366" w:rsidRPr="00150334" w:rsidRDefault="00B24405" w:rsidP="00EA45BB">
      <w:pPr>
        <w:pStyle w:val="BodyText"/>
        <w:numPr>
          <w:ilvl w:val="0"/>
          <w:numId w:val="9"/>
        </w:numPr>
        <w:spacing w:after="200"/>
        <w:ind w:right="288"/>
        <w:jc w:val="both"/>
        <w:rPr>
          <w:rFonts w:asciiTheme="minorHAnsi" w:hAnsiTheme="minorHAnsi" w:cstheme="minorHAnsi"/>
        </w:rPr>
      </w:pPr>
      <w:r w:rsidRPr="00150334">
        <w:rPr>
          <w:rFonts w:asciiTheme="minorHAnsi" w:hAnsiTheme="minorHAnsi" w:cstheme="minorHAnsi"/>
        </w:rPr>
        <w:t>Both</w:t>
      </w:r>
      <w:r w:rsidR="009F0366" w:rsidRPr="00150334">
        <w:rPr>
          <w:rFonts w:asciiTheme="minorHAnsi" w:hAnsiTheme="minorHAnsi" w:cstheme="minorHAnsi"/>
        </w:rPr>
        <w:t xml:space="preserve"> the Firm and you shall work together for smooth execution and completion of the above- mentioned services.</w:t>
      </w:r>
    </w:p>
    <w:p w14:paraId="58B7E5E2" w14:textId="19EF4D68" w:rsidR="009F0366" w:rsidRPr="00150334" w:rsidRDefault="009F0366" w:rsidP="00EA45BB">
      <w:pPr>
        <w:pStyle w:val="BodyText"/>
        <w:numPr>
          <w:ilvl w:val="0"/>
          <w:numId w:val="7"/>
        </w:numPr>
        <w:shd w:val="clear" w:color="auto" w:fill="CCEAEE" w:themeFill="accent5" w:themeFillTint="33"/>
        <w:tabs>
          <w:tab w:val="left" w:pos="2094"/>
        </w:tabs>
        <w:autoSpaceDE/>
        <w:autoSpaceDN/>
        <w:spacing w:after="200"/>
        <w:ind w:left="270" w:right="273" w:hanging="270"/>
        <w:jc w:val="both"/>
        <w:rPr>
          <w:rFonts w:asciiTheme="minorHAnsi" w:hAnsiTheme="minorHAnsi" w:cstheme="minorHAnsi"/>
          <w:b/>
          <w:color w:val="214B54" w:themeColor="accent1"/>
          <w:sz w:val="24"/>
          <w:szCs w:val="24"/>
        </w:rPr>
      </w:pPr>
      <w:r w:rsidRPr="00150334">
        <w:rPr>
          <w:rFonts w:asciiTheme="minorHAnsi" w:hAnsiTheme="minorHAnsi" w:cstheme="minorHAnsi"/>
          <w:b/>
          <w:color w:val="214B54" w:themeColor="accent1"/>
          <w:sz w:val="24"/>
          <w:szCs w:val="24"/>
        </w:rPr>
        <w:t>Deliverables Usage</w:t>
      </w:r>
    </w:p>
    <w:p w14:paraId="0D29628C" w14:textId="672911F4" w:rsidR="009F0366" w:rsidRPr="00150334" w:rsidRDefault="009F0366" w:rsidP="00EA45BB">
      <w:pPr>
        <w:pStyle w:val="BodyText"/>
        <w:numPr>
          <w:ilvl w:val="0"/>
          <w:numId w:val="10"/>
        </w:numPr>
        <w:tabs>
          <w:tab w:val="left" w:pos="2540"/>
        </w:tabs>
        <w:autoSpaceDE/>
        <w:autoSpaceDN/>
        <w:spacing w:after="200"/>
        <w:ind w:left="810" w:right="273"/>
        <w:jc w:val="both"/>
        <w:rPr>
          <w:rFonts w:asciiTheme="minorHAnsi" w:hAnsiTheme="minorHAnsi" w:cstheme="minorHAnsi"/>
        </w:rPr>
      </w:pPr>
      <w:r w:rsidRPr="00150334">
        <w:rPr>
          <w:rFonts w:asciiTheme="minorHAnsi" w:hAnsiTheme="minorHAnsi" w:cstheme="minorHAnsi"/>
        </w:rPr>
        <w:t xml:space="preserve">The Services under the Agreement and any/ all deliverables are for your internal benefit, </w:t>
      </w:r>
      <w:r w:rsidR="00B24405" w:rsidRPr="00150334">
        <w:rPr>
          <w:rFonts w:asciiTheme="minorHAnsi" w:hAnsiTheme="minorHAnsi" w:cstheme="minorHAnsi"/>
        </w:rPr>
        <w:t>consumption,</w:t>
      </w:r>
      <w:r w:rsidRPr="00150334">
        <w:rPr>
          <w:rFonts w:asciiTheme="minorHAnsi" w:hAnsiTheme="minorHAnsi" w:cstheme="minorHAnsi"/>
        </w:rPr>
        <w:t xml:space="preserve"> and information only. You shall neither copy nor refer/ disclose to any third party any content (either fully or partially) of </w:t>
      </w:r>
      <w:r w:rsidRPr="00696585">
        <w:rPr>
          <w:rFonts w:asciiTheme="minorHAnsi" w:hAnsiTheme="minorHAnsi" w:cstheme="minorHAnsi"/>
        </w:rPr>
        <w:t>the Services and deliverables without our prior written consent. You may however, if required by law, disclose the deliverables, in which case you shall, to the extent permissible by law, inform us in advance. You shall not quote our name or logo without our prior written consent. Further, we assume no responsibility to any user</w:t>
      </w:r>
      <w:r w:rsidRPr="00150334">
        <w:rPr>
          <w:rFonts w:asciiTheme="minorHAnsi" w:hAnsiTheme="minorHAnsi" w:cstheme="minorHAnsi"/>
        </w:rPr>
        <w:t>/ third party of the observations prepared as part of the Services or the deliverables other than you. Any other persons who choose to rely on these observations do so entirely at their own risk.</w:t>
      </w:r>
    </w:p>
    <w:p w14:paraId="54414E72" w14:textId="417A2978" w:rsidR="009F0366" w:rsidRPr="00150334" w:rsidRDefault="003F4A82" w:rsidP="00EA45BB">
      <w:pPr>
        <w:pStyle w:val="ListParagraph"/>
        <w:numPr>
          <w:ilvl w:val="0"/>
          <w:numId w:val="10"/>
        </w:numPr>
        <w:ind w:left="810"/>
        <w:rPr>
          <w:rFonts w:eastAsia="Arial MT" w:cstheme="minorHAnsi"/>
          <w:kern w:val="0"/>
          <w:sz w:val="20"/>
          <w:szCs w:val="20"/>
          <w14:ligatures w14:val="none"/>
        </w:rPr>
      </w:pPr>
      <w:r w:rsidRPr="00150334">
        <w:rPr>
          <w:rFonts w:eastAsia="Arial MT" w:cstheme="minorHAnsi"/>
          <w:kern w:val="0"/>
          <w:sz w:val="20"/>
          <w:szCs w:val="20"/>
          <w14:ligatures w14:val="none"/>
        </w:rPr>
        <w:t>You will</w:t>
      </w:r>
      <w:r w:rsidR="009F0366" w:rsidRPr="00150334">
        <w:rPr>
          <w:rFonts w:eastAsia="Arial MT" w:cstheme="minorHAnsi"/>
          <w:kern w:val="0"/>
          <w:sz w:val="20"/>
          <w:szCs w:val="20"/>
          <w14:ligatures w14:val="none"/>
        </w:rPr>
        <w:t xml:space="preserve"> not commit us to provide any opinions, </w:t>
      </w:r>
      <w:r w:rsidR="00320297" w:rsidRPr="00150334">
        <w:rPr>
          <w:rFonts w:eastAsia="Arial MT" w:cstheme="minorHAnsi"/>
          <w:kern w:val="0"/>
          <w:sz w:val="20"/>
          <w:szCs w:val="20"/>
          <w14:ligatures w14:val="none"/>
        </w:rPr>
        <w:t>certificates,</w:t>
      </w:r>
      <w:r w:rsidR="009F0366" w:rsidRPr="00150334">
        <w:rPr>
          <w:rFonts w:eastAsia="Arial MT" w:cstheme="minorHAnsi"/>
          <w:kern w:val="0"/>
          <w:sz w:val="20"/>
          <w:szCs w:val="20"/>
          <w14:ligatures w14:val="none"/>
        </w:rPr>
        <w:t xml:space="preserve"> or reports to any third party without our prior written consent. Any such consent will be subject to </w:t>
      </w:r>
      <w:r w:rsidR="00320297" w:rsidRPr="00150334">
        <w:rPr>
          <w:rFonts w:eastAsia="Arial MT" w:cstheme="minorHAnsi"/>
          <w:kern w:val="0"/>
          <w:sz w:val="20"/>
          <w:szCs w:val="20"/>
          <w14:ligatures w14:val="none"/>
        </w:rPr>
        <w:t>the conditions</w:t>
      </w:r>
      <w:r w:rsidR="009F0366" w:rsidRPr="00150334">
        <w:rPr>
          <w:rFonts w:eastAsia="Arial MT" w:cstheme="minorHAnsi"/>
          <w:kern w:val="0"/>
          <w:sz w:val="20"/>
          <w:szCs w:val="20"/>
          <w14:ligatures w14:val="none"/>
        </w:rPr>
        <w:t xml:space="preserve"> (to be agreed with you and/"or the third party) and may include the provision of an indemnity.</w:t>
      </w:r>
    </w:p>
    <w:p w14:paraId="28EAE501" w14:textId="10A46B05" w:rsidR="009F0366" w:rsidRPr="00150334" w:rsidRDefault="009F0366" w:rsidP="00EA45BB">
      <w:pPr>
        <w:pStyle w:val="BodyText"/>
        <w:numPr>
          <w:ilvl w:val="0"/>
          <w:numId w:val="10"/>
        </w:numPr>
        <w:tabs>
          <w:tab w:val="left" w:pos="2540"/>
        </w:tabs>
        <w:autoSpaceDE/>
        <w:autoSpaceDN/>
        <w:spacing w:after="200"/>
        <w:ind w:left="810" w:right="273"/>
        <w:jc w:val="both"/>
        <w:rPr>
          <w:rFonts w:asciiTheme="minorHAnsi" w:hAnsiTheme="minorHAnsi" w:cstheme="minorHAnsi"/>
        </w:rPr>
      </w:pPr>
      <w:r w:rsidRPr="00150334">
        <w:rPr>
          <w:rFonts w:asciiTheme="minorHAnsi" w:hAnsiTheme="minorHAnsi" w:cstheme="minorHAnsi"/>
        </w:rPr>
        <w:t xml:space="preserve">Non-availability or insufficiency of the relevant records/ documents/ details may affect the output. In such circumstances the deliverables will have to be viewed </w:t>
      </w:r>
      <w:proofErr w:type="gramStart"/>
      <w:r w:rsidRPr="00150334">
        <w:rPr>
          <w:rFonts w:asciiTheme="minorHAnsi" w:hAnsiTheme="minorHAnsi" w:cstheme="minorHAnsi"/>
        </w:rPr>
        <w:t>in light of</w:t>
      </w:r>
      <w:proofErr w:type="gramEnd"/>
      <w:r w:rsidRPr="00150334">
        <w:rPr>
          <w:rFonts w:asciiTheme="minorHAnsi" w:hAnsiTheme="minorHAnsi" w:cstheme="minorHAnsi"/>
        </w:rPr>
        <w:t xml:space="preserve"> the underlying assumptions and/" or estimates, if any.</w:t>
      </w:r>
    </w:p>
    <w:p w14:paraId="426673E9" w14:textId="663DBB57" w:rsidR="009F0366" w:rsidRPr="00150334" w:rsidRDefault="009F0366" w:rsidP="00EA45BB">
      <w:pPr>
        <w:pStyle w:val="BodyText"/>
        <w:numPr>
          <w:ilvl w:val="0"/>
          <w:numId w:val="7"/>
        </w:numPr>
        <w:shd w:val="clear" w:color="auto" w:fill="CCEAEE" w:themeFill="accent5" w:themeFillTint="33"/>
        <w:tabs>
          <w:tab w:val="left" w:pos="2094"/>
        </w:tabs>
        <w:autoSpaceDE/>
        <w:autoSpaceDN/>
        <w:spacing w:after="200"/>
        <w:ind w:left="270" w:right="273" w:hanging="270"/>
        <w:jc w:val="both"/>
        <w:rPr>
          <w:rFonts w:asciiTheme="minorHAnsi" w:hAnsiTheme="minorHAnsi" w:cstheme="minorHAnsi"/>
          <w:b/>
          <w:color w:val="214B54" w:themeColor="accent1"/>
          <w:sz w:val="24"/>
          <w:szCs w:val="24"/>
        </w:rPr>
      </w:pPr>
      <w:r w:rsidRPr="00150334">
        <w:rPr>
          <w:rFonts w:asciiTheme="minorHAnsi" w:hAnsiTheme="minorHAnsi" w:cstheme="minorHAnsi"/>
          <w:b/>
          <w:color w:val="214B54" w:themeColor="accent1"/>
          <w:sz w:val="24"/>
          <w:szCs w:val="24"/>
        </w:rPr>
        <w:t>Deliverables Management</w:t>
      </w:r>
    </w:p>
    <w:p w14:paraId="07BD6FD7" w14:textId="324CD107" w:rsidR="009F0366" w:rsidRPr="00150334" w:rsidRDefault="009F0366" w:rsidP="009F0366">
      <w:pPr>
        <w:pStyle w:val="BodyText"/>
        <w:tabs>
          <w:tab w:val="left" w:pos="990"/>
          <w:tab w:val="left" w:pos="2540"/>
        </w:tabs>
        <w:autoSpaceDE/>
        <w:autoSpaceDN/>
        <w:spacing w:after="200"/>
        <w:ind w:left="810" w:right="273" w:hanging="360"/>
        <w:jc w:val="both"/>
        <w:rPr>
          <w:rFonts w:asciiTheme="minorHAnsi" w:hAnsiTheme="minorHAnsi" w:cstheme="minorHAnsi"/>
        </w:rPr>
      </w:pPr>
      <w:r w:rsidRPr="00150334">
        <w:rPr>
          <w:rFonts w:asciiTheme="minorHAnsi" w:hAnsiTheme="minorHAnsi" w:cstheme="minorHAnsi"/>
        </w:rPr>
        <w:t>a)   We may show you draft deliverables during the engagement. Same shall be done on the basis that such draft deliverables are subject to revision and alteration.</w:t>
      </w:r>
    </w:p>
    <w:p w14:paraId="4D873EFD" w14:textId="2BEC1EEA" w:rsidR="009F0366" w:rsidRPr="00150334" w:rsidRDefault="009F0366" w:rsidP="009F0366">
      <w:pPr>
        <w:pStyle w:val="BodyText"/>
        <w:tabs>
          <w:tab w:val="left" w:pos="990"/>
          <w:tab w:val="left" w:pos="2540"/>
        </w:tabs>
        <w:autoSpaceDE/>
        <w:autoSpaceDN/>
        <w:spacing w:after="200"/>
        <w:ind w:left="810" w:right="273" w:hanging="360"/>
        <w:jc w:val="both"/>
        <w:rPr>
          <w:rFonts w:asciiTheme="minorHAnsi" w:hAnsiTheme="minorHAnsi" w:cstheme="minorHAnsi"/>
        </w:rPr>
      </w:pPr>
      <w:r w:rsidRPr="00150334">
        <w:rPr>
          <w:rFonts w:asciiTheme="minorHAnsi" w:hAnsiTheme="minorHAnsi" w:cstheme="minorHAnsi"/>
        </w:rPr>
        <w:t>b)</w:t>
      </w:r>
      <w:r w:rsidRPr="00150334">
        <w:rPr>
          <w:rFonts w:asciiTheme="minorHAnsi" w:hAnsiTheme="minorHAnsi" w:cstheme="minorHAnsi"/>
        </w:rPr>
        <w:tab/>
        <w:t>The engagement shall be carried out of our respective office and our deliverables are dependent on:</w:t>
      </w:r>
    </w:p>
    <w:p w14:paraId="7EEB17C2" w14:textId="4DE35DC1" w:rsidR="009F0366" w:rsidRPr="00150334" w:rsidRDefault="009F0366" w:rsidP="00EA45BB">
      <w:pPr>
        <w:pStyle w:val="BodyText"/>
        <w:numPr>
          <w:ilvl w:val="0"/>
          <w:numId w:val="11"/>
        </w:numPr>
        <w:tabs>
          <w:tab w:val="left" w:pos="990"/>
          <w:tab w:val="left" w:pos="2540"/>
        </w:tabs>
        <w:ind w:left="1168" w:right="272" w:hanging="357"/>
        <w:jc w:val="both"/>
        <w:rPr>
          <w:rFonts w:asciiTheme="minorHAnsi" w:hAnsiTheme="minorHAnsi" w:cstheme="minorHAnsi"/>
        </w:rPr>
      </w:pPr>
      <w:r w:rsidRPr="00150334">
        <w:rPr>
          <w:rFonts w:asciiTheme="minorHAnsi" w:hAnsiTheme="minorHAnsi" w:cstheme="minorHAnsi"/>
        </w:rPr>
        <w:t xml:space="preserve">the basis </w:t>
      </w:r>
      <w:r w:rsidR="000470F8" w:rsidRPr="00150334">
        <w:rPr>
          <w:rFonts w:asciiTheme="minorHAnsi" w:hAnsiTheme="minorHAnsi" w:cstheme="minorHAnsi"/>
        </w:rPr>
        <w:t>of information</w:t>
      </w:r>
      <w:r w:rsidRPr="00150334">
        <w:rPr>
          <w:rFonts w:asciiTheme="minorHAnsi" w:hAnsiTheme="minorHAnsi" w:cstheme="minorHAnsi"/>
        </w:rPr>
        <w:t xml:space="preserve"> received by us and disclosed to </w:t>
      </w:r>
      <w:r w:rsidR="001D3A18" w:rsidRPr="00150334">
        <w:rPr>
          <w:rFonts w:asciiTheme="minorHAnsi" w:hAnsiTheme="minorHAnsi" w:cstheme="minorHAnsi"/>
        </w:rPr>
        <w:t>us.</w:t>
      </w:r>
    </w:p>
    <w:p w14:paraId="1BFB71BA" w14:textId="710986D7" w:rsidR="009F0366" w:rsidRPr="00150334" w:rsidRDefault="009F0366" w:rsidP="00EA45BB">
      <w:pPr>
        <w:pStyle w:val="BodyText"/>
        <w:numPr>
          <w:ilvl w:val="0"/>
          <w:numId w:val="11"/>
        </w:numPr>
        <w:tabs>
          <w:tab w:val="left" w:pos="990"/>
          <w:tab w:val="left" w:pos="2540"/>
        </w:tabs>
        <w:ind w:left="1168" w:right="272" w:hanging="357"/>
        <w:jc w:val="both"/>
        <w:rPr>
          <w:rFonts w:asciiTheme="minorHAnsi" w:hAnsiTheme="minorHAnsi" w:cstheme="minorHAnsi"/>
        </w:rPr>
      </w:pPr>
      <w:r w:rsidRPr="00150334">
        <w:rPr>
          <w:rFonts w:asciiTheme="minorHAnsi" w:hAnsiTheme="minorHAnsi" w:cstheme="minorHAnsi"/>
        </w:rPr>
        <w:t>your timely and effective completion of your responsibilities</w:t>
      </w:r>
    </w:p>
    <w:p w14:paraId="1846B6FA" w14:textId="5D67B7E8" w:rsidR="009F0366" w:rsidRPr="00150334" w:rsidRDefault="009F0366" w:rsidP="00EA45BB">
      <w:pPr>
        <w:pStyle w:val="BodyText"/>
        <w:numPr>
          <w:ilvl w:val="0"/>
          <w:numId w:val="11"/>
        </w:numPr>
        <w:tabs>
          <w:tab w:val="left" w:pos="990"/>
          <w:tab w:val="left" w:pos="2540"/>
        </w:tabs>
        <w:ind w:left="1168" w:right="272" w:hanging="357"/>
        <w:jc w:val="both"/>
        <w:rPr>
          <w:rFonts w:asciiTheme="minorHAnsi" w:hAnsiTheme="minorHAnsi" w:cstheme="minorHAnsi"/>
        </w:rPr>
      </w:pPr>
      <w:r w:rsidRPr="00150334">
        <w:rPr>
          <w:rFonts w:asciiTheme="minorHAnsi" w:hAnsiTheme="minorHAnsi" w:cstheme="minorHAnsi"/>
        </w:rPr>
        <w:t>the accuracy and completeness of the assumptions and</w:t>
      </w:r>
    </w:p>
    <w:p w14:paraId="53EAC68D" w14:textId="06D7B818" w:rsidR="009F0366" w:rsidRPr="00150334" w:rsidRDefault="009F0366" w:rsidP="00EA45BB">
      <w:pPr>
        <w:pStyle w:val="BodyText"/>
        <w:numPr>
          <w:ilvl w:val="0"/>
          <w:numId w:val="11"/>
        </w:numPr>
        <w:tabs>
          <w:tab w:val="left" w:pos="990"/>
          <w:tab w:val="left" w:pos="2540"/>
        </w:tabs>
        <w:autoSpaceDE/>
        <w:autoSpaceDN/>
        <w:ind w:left="1168" w:right="272" w:hanging="357"/>
        <w:jc w:val="both"/>
        <w:rPr>
          <w:rFonts w:asciiTheme="minorHAnsi" w:hAnsiTheme="minorHAnsi" w:cstheme="minorHAnsi"/>
        </w:rPr>
      </w:pPr>
      <w:r w:rsidRPr="00150334">
        <w:rPr>
          <w:rFonts w:asciiTheme="minorHAnsi" w:hAnsiTheme="minorHAnsi" w:cstheme="minorHAnsi"/>
        </w:rPr>
        <w:t>timely decisions and approvals by the Client's Management</w:t>
      </w:r>
    </w:p>
    <w:p w14:paraId="7CAE727B" w14:textId="77777777" w:rsidR="00326D5E" w:rsidRPr="00150334" w:rsidRDefault="00326D5E" w:rsidP="00326D5E">
      <w:pPr>
        <w:pStyle w:val="BodyText"/>
        <w:tabs>
          <w:tab w:val="left" w:pos="990"/>
          <w:tab w:val="left" w:pos="2540"/>
        </w:tabs>
        <w:autoSpaceDE/>
        <w:autoSpaceDN/>
        <w:ind w:right="272"/>
        <w:jc w:val="both"/>
        <w:rPr>
          <w:rFonts w:asciiTheme="minorHAnsi" w:hAnsiTheme="minorHAnsi" w:cstheme="minorHAnsi"/>
        </w:rPr>
      </w:pPr>
    </w:p>
    <w:p w14:paraId="72F35F11" w14:textId="630DF09D" w:rsidR="009F0366" w:rsidRPr="00150334" w:rsidRDefault="009F0366" w:rsidP="00EA45BB">
      <w:pPr>
        <w:pStyle w:val="BodyText"/>
        <w:numPr>
          <w:ilvl w:val="0"/>
          <w:numId w:val="12"/>
        </w:numPr>
        <w:tabs>
          <w:tab w:val="left" w:pos="851"/>
          <w:tab w:val="left" w:pos="2540"/>
        </w:tabs>
        <w:autoSpaceDE/>
        <w:autoSpaceDN/>
        <w:spacing w:after="200"/>
        <w:ind w:left="851" w:right="273" w:hanging="281"/>
        <w:jc w:val="both"/>
        <w:rPr>
          <w:rFonts w:asciiTheme="minorHAnsi" w:hAnsiTheme="minorHAnsi" w:cstheme="minorHAnsi"/>
        </w:rPr>
      </w:pPr>
      <w:r w:rsidRPr="00150334">
        <w:rPr>
          <w:rFonts w:asciiTheme="minorHAnsi" w:hAnsiTheme="minorHAnsi" w:cstheme="minorHAnsi"/>
        </w:rPr>
        <w:t>We will not be obligated to update any observation and/ or deliverable or any other related part of the deliverable, whether oral or written, for happening of any event(s) after the observation and/ or deliverable has been issued in its final form.</w:t>
      </w:r>
    </w:p>
    <w:p w14:paraId="037D8164" w14:textId="4BE9D348" w:rsidR="00D12CA5" w:rsidRPr="00835186" w:rsidRDefault="005D3C1D" w:rsidP="00D12CA5">
      <w:pPr>
        <w:pStyle w:val="BodyText"/>
        <w:numPr>
          <w:ilvl w:val="0"/>
          <w:numId w:val="12"/>
        </w:numPr>
        <w:tabs>
          <w:tab w:val="left" w:pos="851"/>
          <w:tab w:val="left" w:pos="2540"/>
        </w:tabs>
        <w:autoSpaceDE/>
        <w:autoSpaceDN/>
        <w:spacing w:after="200"/>
        <w:ind w:left="851" w:right="273" w:hanging="281"/>
        <w:jc w:val="both"/>
        <w:rPr>
          <w:rFonts w:asciiTheme="minorHAnsi" w:hAnsiTheme="minorHAnsi" w:cstheme="minorHAnsi"/>
        </w:rPr>
      </w:pPr>
      <w:r w:rsidRPr="00150334">
        <w:rPr>
          <w:rFonts w:asciiTheme="minorHAnsi" w:hAnsiTheme="minorHAnsi" w:cstheme="minorHAnsi"/>
        </w:rPr>
        <w:t xml:space="preserve">Any observation and/ or deliverable which has been issued in its final form will not amount to any form of assurance that the Firm has determined or predicted future events or circumstances. Our </w:t>
      </w:r>
      <w:r w:rsidR="00B91B0C" w:rsidRPr="00150334">
        <w:rPr>
          <w:rFonts w:asciiTheme="minorHAnsi" w:hAnsiTheme="minorHAnsi" w:cstheme="minorHAnsi"/>
          <w:noProof/>
          <w14:ligatures w14:val="standardContextual"/>
        </w:rPr>
        <mc:AlternateContent>
          <mc:Choice Requires="wps">
            <w:drawing>
              <wp:anchor distT="0" distB="0" distL="114300" distR="114300" simplePos="0" relativeHeight="251658241" behindDoc="0" locked="0" layoutInCell="1" allowOverlap="1" wp14:anchorId="21A9FF33" wp14:editId="7DCDFB15">
                <wp:simplePos x="0" y="0"/>
                <wp:positionH relativeFrom="page">
                  <wp:posOffset>7103110</wp:posOffset>
                </wp:positionH>
                <wp:positionV relativeFrom="paragraph">
                  <wp:posOffset>-10436769</wp:posOffset>
                </wp:positionV>
                <wp:extent cx="444500" cy="272415"/>
                <wp:effectExtent l="0" t="0" r="12700" b="13335"/>
                <wp:wrapNone/>
                <wp:docPr id="1131767098" name="Text Box 1131767098"/>
                <wp:cNvGraphicFramePr/>
                <a:graphic xmlns:a="http://schemas.openxmlformats.org/drawingml/2006/main">
                  <a:graphicData uri="http://schemas.microsoft.com/office/word/2010/wordprocessingShape">
                    <wps:wsp>
                      <wps:cNvSpPr txBox="1"/>
                      <wps:spPr>
                        <a:xfrm>
                          <a:off x="0" y="0"/>
                          <a:ext cx="444500" cy="272415"/>
                        </a:xfrm>
                        <a:prstGeom prst="rect">
                          <a:avLst/>
                        </a:prstGeom>
                        <a:solidFill>
                          <a:schemeClr val="accent1"/>
                        </a:solidFill>
                        <a:ln w="6350">
                          <a:solidFill>
                            <a:schemeClr val="accent1"/>
                          </a:solidFill>
                        </a:ln>
                      </wps:spPr>
                      <wps:txbx>
                        <w:txbxContent>
                          <w:p w14:paraId="0EEFE81A" w14:textId="77777777" w:rsidR="00B91B0C" w:rsidRPr="001210AF" w:rsidRDefault="00B91B0C" w:rsidP="00951E1B">
                            <w:pPr>
                              <w:jc w:val="center"/>
                              <w:rPr>
                                <w:color w:val="FFFFFF" w:themeColor="background1"/>
                              </w:rPr>
                            </w:pPr>
                            <w:r>
                              <w:rPr>
                                <w:color w:val="FFFFFF" w:themeColor="background1"/>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9FF33" id="Text Box 1131767098" o:spid="_x0000_s1032" type="#_x0000_t202" style="position:absolute;left:0;text-align:left;margin-left:559.3pt;margin-top:-821.8pt;width:35pt;height:21.4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" fillcolor="#214b54 [3204]" strokecolor="#214b54 [3204]" strokeweight=".5pt">
                <v:textbox>
                  <w:txbxContent>
                    <w:p w14:paraId="0EEFE81A" w14:textId="77777777" w:rsidR="00B91B0C" w:rsidRPr="001210AF" w:rsidRDefault="00B91B0C" w:rsidP="00951E1B">
                      <w:pPr>
                        <w:jc w:val="center"/>
                        <w:rPr>
                          <w:color w:val="FFFFFF" w:themeColor="background1"/>
                        </w:rPr>
                      </w:pPr>
                      <w:r>
                        <w:rPr>
                          <w:color w:val="FFFFFF" w:themeColor="background1"/>
                        </w:rPr>
                        <w:t>8</w:t>
                      </w:r>
                    </w:p>
                  </w:txbxContent>
                </v:textbox>
                <w10:wrap anchorx="page"/>
              </v:shape>
            </w:pict>
          </mc:Fallback>
        </mc:AlternateContent>
      </w:r>
      <w:r w:rsidRPr="00150334">
        <w:rPr>
          <w:rFonts w:asciiTheme="minorHAnsi" w:hAnsiTheme="minorHAnsi" w:cstheme="minorHAnsi"/>
        </w:rPr>
        <w:t xml:space="preserve">views, </w:t>
      </w:r>
      <w:r w:rsidR="00082BE9" w:rsidRPr="00150334">
        <w:rPr>
          <w:rFonts w:asciiTheme="minorHAnsi" w:hAnsiTheme="minorHAnsi" w:cstheme="minorHAnsi"/>
        </w:rPr>
        <w:t>findings,</w:t>
      </w:r>
      <w:r w:rsidRPr="00150334">
        <w:rPr>
          <w:rFonts w:asciiTheme="minorHAnsi" w:hAnsiTheme="minorHAnsi" w:cstheme="minorHAnsi"/>
        </w:rPr>
        <w:t xml:space="preserve"> or opinions, should not be construed to be a representation as to the future.</w:t>
      </w:r>
    </w:p>
    <w:p w14:paraId="284A5F51" w14:textId="0E8374FE" w:rsidR="00D12CA5" w:rsidRPr="00D12CA5" w:rsidRDefault="005D3C1D" w:rsidP="00D12CA5">
      <w:pPr>
        <w:pStyle w:val="ListParagraph"/>
        <w:numPr>
          <w:ilvl w:val="0"/>
          <w:numId w:val="12"/>
        </w:numPr>
        <w:tabs>
          <w:tab w:val="left" w:pos="851"/>
        </w:tabs>
        <w:ind w:left="851" w:hanging="281"/>
        <w:rPr>
          <w:rFonts w:eastAsia="Arial MT" w:cstheme="minorHAnsi"/>
          <w:color w:val="214B54" w:themeColor="accent1"/>
          <w:kern w:val="0"/>
          <w:sz w:val="20"/>
          <w:szCs w:val="20"/>
          <w14:ligatures w14:val="none"/>
        </w:rPr>
      </w:pPr>
      <w:r w:rsidRPr="00150334">
        <w:rPr>
          <w:rFonts w:eastAsia="Arial MT" w:cstheme="minorHAnsi"/>
          <w:kern w:val="0"/>
          <w:sz w:val="20"/>
          <w:szCs w:val="20"/>
          <w14:ligatures w14:val="none"/>
        </w:rPr>
        <w:t xml:space="preserve">We will not be assuming any management responsibility for the decisions made by you under this </w:t>
      </w:r>
      <w:r w:rsidRPr="00150334">
        <w:rPr>
          <w:rFonts w:eastAsia="Arial MT" w:cstheme="minorHAnsi"/>
          <w:color w:val="000000" w:themeColor="text1"/>
          <w:kern w:val="0"/>
          <w:sz w:val="20"/>
          <w:szCs w:val="20"/>
          <w14:ligatures w14:val="none"/>
        </w:rPr>
        <w:t>engagement.</w:t>
      </w:r>
      <w:r w:rsidR="005727D5" w:rsidRPr="005727D5">
        <w:rPr>
          <w:rFonts w:ascii="TT Norms Bold" w:hAnsi="TT Norms Bold" w:cstheme="minorHAnsi"/>
          <w:b/>
          <w:bCs/>
          <w:noProof/>
          <w:color w:val="4D89CD" w:themeColor="accent3" w:themeTint="99"/>
          <w:sz w:val="20"/>
          <w:szCs w:val="20"/>
        </w:rPr>
        <w:t xml:space="preserve"> </w:t>
      </w:r>
    </w:p>
    <w:p w14:paraId="69ED24BF" w14:textId="4077843D" w:rsidR="005D3C1D" w:rsidRPr="00150334" w:rsidRDefault="005D3C1D" w:rsidP="00EA45BB">
      <w:pPr>
        <w:pStyle w:val="BodyText"/>
        <w:numPr>
          <w:ilvl w:val="0"/>
          <w:numId w:val="7"/>
        </w:numPr>
        <w:shd w:val="clear" w:color="auto" w:fill="CCEAEE" w:themeFill="accent5" w:themeFillTint="33"/>
        <w:tabs>
          <w:tab w:val="left" w:pos="2094"/>
        </w:tabs>
        <w:autoSpaceDE/>
        <w:autoSpaceDN/>
        <w:spacing w:after="200"/>
        <w:ind w:left="270" w:right="273" w:hanging="270"/>
        <w:jc w:val="both"/>
        <w:rPr>
          <w:rFonts w:asciiTheme="minorHAnsi" w:hAnsiTheme="minorHAnsi" w:cstheme="minorHAnsi"/>
          <w:b/>
          <w:color w:val="214B54" w:themeColor="accent1"/>
          <w:sz w:val="24"/>
          <w:szCs w:val="24"/>
        </w:rPr>
      </w:pPr>
      <w:r w:rsidRPr="00150334">
        <w:rPr>
          <w:rFonts w:asciiTheme="minorHAnsi" w:hAnsiTheme="minorHAnsi" w:cstheme="minorHAnsi"/>
          <w:b/>
          <w:color w:val="214B54" w:themeColor="accent1"/>
          <w:sz w:val="24"/>
          <w:szCs w:val="24"/>
        </w:rPr>
        <w:lastRenderedPageBreak/>
        <w:t>Fees and Invoicing</w:t>
      </w:r>
    </w:p>
    <w:p w14:paraId="261E78DC" w14:textId="18A63BCE" w:rsidR="005D3C1D" w:rsidRPr="00150334" w:rsidRDefault="005D3C1D" w:rsidP="00EA45BB">
      <w:pPr>
        <w:pStyle w:val="BodyText"/>
        <w:numPr>
          <w:ilvl w:val="0"/>
          <w:numId w:val="13"/>
        </w:numPr>
        <w:tabs>
          <w:tab w:val="left" w:pos="990"/>
          <w:tab w:val="left" w:pos="2540"/>
        </w:tabs>
        <w:autoSpaceDE/>
        <w:autoSpaceDN/>
        <w:spacing w:after="200"/>
        <w:ind w:right="273"/>
        <w:jc w:val="both"/>
        <w:rPr>
          <w:rFonts w:asciiTheme="minorHAnsi" w:hAnsiTheme="minorHAnsi" w:cstheme="minorHAnsi"/>
        </w:rPr>
      </w:pPr>
      <w:r w:rsidRPr="00150334">
        <w:rPr>
          <w:rFonts w:asciiTheme="minorHAnsi" w:hAnsiTheme="minorHAnsi" w:cstheme="minorHAnsi"/>
        </w:rPr>
        <w:t xml:space="preserve">Unless otherwise stated in the Engagement Letter, our fees are based on the time required by our employees, directors, </w:t>
      </w:r>
      <w:r w:rsidR="009657DE" w:rsidRPr="00150334">
        <w:rPr>
          <w:rFonts w:asciiTheme="minorHAnsi" w:hAnsiTheme="minorHAnsi" w:cstheme="minorHAnsi"/>
        </w:rPr>
        <w:t>partners,</w:t>
      </w:r>
      <w:r w:rsidRPr="00150334">
        <w:rPr>
          <w:rFonts w:asciiTheme="minorHAnsi" w:hAnsiTheme="minorHAnsi" w:cstheme="minorHAnsi"/>
        </w:rPr>
        <w:t xml:space="preserve"> or representatives to complete the Engagement. Time is charged at hourly rates that -vary to reflect the degree of skill, </w:t>
      </w:r>
      <w:r w:rsidR="009657DE" w:rsidRPr="00150334">
        <w:rPr>
          <w:rFonts w:asciiTheme="minorHAnsi" w:hAnsiTheme="minorHAnsi" w:cstheme="minorHAnsi"/>
        </w:rPr>
        <w:t>responsibility,</w:t>
      </w:r>
      <w:r w:rsidRPr="00150334">
        <w:rPr>
          <w:rFonts w:asciiTheme="minorHAnsi" w:hAnsiTheme="minorHAnsi" w:cstheme="minorHAnsi"/>
        </w:rPr>
        <w:t xml:space="preserve"> and experience of the relevant individual, as well as the nature, complexity and urgency of the work involved. Hourly charge out rates are modified from time to time in accordance with prevailing market conditions.</w:t>
      </w:r>
    </w:p>
    <w:p w14:paraId="7A0F44BE" w14:textId="4B52DEB5" w:rsidR="005D3C1D" w:rsidRPr="00150334" w:rsidRDefault="005D3C1D" w:rsidP="00EA45BB">
      <w:pPr>
        <w:pStyle w:val="BodyText"/>
        <w:numPr>
          <w:ilvl w:val="0"/>
          <w:numId w:val="13"/>
        </w:numPr>
        <w:tabs>
          <w:tab w:val="left" w:pos="990"/>
          <w:tab w:val="left" w:pos="2540"/>
        </w:tabs>
        <w:autoSpaceDE/>
        <w:autoSpaceDN/>
        <w:spacing w:after="200"/>
        <w:ind w:right="273"/>
        <w:jc w:val="both"/>
        <w:rPr>
          <w:rFonts w:asciiTheme="minorHAnsi" w:hAnsiTheme="minorHAnsi" w:cstheme="minorHAnsi"/>
        </w:rPr>
      </w:pPr>
      <w:r w:rsidRPr="00150334">
        <w:rPr>
          <w:rFonts w:asciiTheme="minorHAnsi" w:hAnsiTheme="minorHAnsi" w:cstheme="minorHAnsi"/>
        </w:rPr>
        <w:t xml:space="preserve">Whenever appropriate, we will agree a fee budget with you in advance of commencing work. The budget will </w:t>
      </w:r>
      <w:r w:rsidR="005F478D" w:rsidRPr="00150334">
        <w:rPr>
          <w:rFonts w:asciiTheme="minorHAnsi" w:hAnsiTheme="minorHAnsi" w:cstheme="minorHAnsi"/>
        </w:rPr>
        <w:t>assume</w:t>
      </w:r>
      <w:r w:rsidRPr="00150334">
        <w:rPr>
          <w:rFonts w:asciiTheme="minorHAnsi" w:hAnsiTheme="minorHAnsi" w:cstheme="minorHAnsi"/>
        </w:rPr>
        <w:t xml:space="preserve"> that we have timely access to the information and personnel that are required to complete the Engagement in a cost-effective manner and in accordance with relevant deadlines.</w:t>
      </w:r>
    </w:p>
    <w:p w14:paraId="36CD2F66" w14:textId="639A657B" w:rsidR="005D3C1D" w:rsidRPr="00150334" w:rsidRDefault="005D3C1D" w:rsidP="00EA45BB">
      <w:pPr>
        <w:pStyle w:val="BodyText"/>
        <w:numPr>
          <w:ilvl w:val="0"/>
          <w:numId w:val="13"/>
        </w:numPr>
        <w:tabs>
          <w:tab w:val="left" w:pos="990"/>
          <w:tab w:val="left" w:pos="2540"/>
        </w:tabs>
        <w:autoSpaceDE/>
        <w:autoSpaceDN/>
        <w:spacing w:after="200"/>
        <w:ind w:right="273"/>
        <w:jc w:val="both"/>
        <w:rPr>
          <w:rFonts w:asciiTheme="minorHAnsi" w:hAnsiTheme="minorHAnsi" w:cstheme="minorHAnsi"/>
        </w:rPr>
      </w:pPr>
      <w:r w:rsidRPr="00150334">
        <w:rPr>
          <w:rFonts w:asciiTheme="minorHAnsi" w:hAnsiTheme="minorHAnsi" w:cstheme="minorHAnsi"/>
        </w:rPr>
        <w:t>Unless otherwise stated in the Engagement Letter, invoices for fees and Engagement related expenses necessarily incurred on your behalf will be subject to applicable taxes. We reserve the right to request prepayment of fees and Engagement related expenses. Invoices are due for payment on presentation in full and without any deduction, set off or counterclaim.</w:t>
      </w:r>
    </w:p>
    <w:p w14:paraId="45D8F418" w14:textId="219BFAB3" w:rsidR="0023300D" w:rsidRPr="00150334" w:rsidRDefault="005D3C1D" w:rsidP="00EA45BB">
      <w:pPr>
        <w:pStyle w:val="BodyText"/>
        <w:numPr>
          <w:ilvl w:val="0"/>
          <w:numId w:val="13"/>
        </w:numPr>
        <w:tabs>
          <w:tab w:val="left" w:pos="990"/>
          <w:tab w:val="left" w:pos="2540"/>
        </w:tabs>
        <w:autoSpaceDE/>
        <w:autoSpaceDN/>
        <w:spacing w:after="200"/>
        <w:ind w:right="273"/>
        <w:jc w:val="both"/>
        <w:rPr>
          <w:rFonts w:asciiTheme="minorHAnsi" w:hAnsiTheme="minorHAnsi" w:cstheme="minorHAnsi"/>
        </w:rPr>
      </w:pPr>
      <w:r w:rsidRPr="00150334">
        <w:rPr>
          <w:rFonts w:asciiTheme="minorHAnsi" w:hAnsiTheme="minorHAnsi" w:cstheme="minorHAnsi"/>
        </w:rPr>
        <w:t xml:space="preserve">If you disagree with or have queries on an invoice you are required to notify us in writing within 21 days from the </w:t>
      </w:r>
      <w:r w:rsidR="00533241" w:rsidRPr="00150334">
        <w:rPr>
          <w:rFonts w:asciiTheme="minorHAnsi" w:hAnsiTheme="minorHAnsi" w:cstheme="minorHAnsi"/>
        </w:rPr>
        <w:t>invoice</w:t>
      </w:r>
      <w:r w:rsidRPr="00150334">
        <w:rPr>
          <w:rFonts w:asciiTheme="minorHAnsi" w:hAnsiTheme="minorHAnsi" w:cstheme="minorHAnsi"/>
        </w:rPr>
        <w:t xml:space="preserve"> date, after which time you are deemed to have agreed the amount (including any out-of-pock&lt;et expenses).</w:t>
      </w:r>
    </w:p>
    <w:p w14:paraId="50BD4473" w14:textId="58D26385" w:rsidR="009059E9" w:rsidRPr="00150334" w:rsidRDefault="009059E9" w:rsidP="00EA45BB">
      <w:pPr>
        <w:pStyle w:val="BodyText"/>
        <w:numPr>
          <w:ilvl w:val="0"/>
          <w:numId w:val="13"/>
        </w:numPr>
        <w:tabs>
          <w:tab w:val="left" w:pos="990"/>
          <w:tab w:val="left" w:pos="2540"/>
        </w:tabs>
        <w:autoSpaceDE/>
        <w:autoSpaceDN/>
        <w:spacing w:after="200"/>
        <w:ind w:right="273"/>
        <w:jc w:val="both"/>
        <w:rPr>
          <w:rFonts w:asciiTheme="minorHAnsi" w:hAnsiTheme="minorHAnsi" w:cstheme="minorHAnsi"/>
        </w:rPr>
      </w:pPr>
      <w:r w:rsidRPr="00150334">
        <w:rPr>
          <w:rFonts w:asciiTheme="minorHAnsi" w:hAnsiTheme="minorHAnsi" w:cstheme="minorHAnsi"/>
        </w:rPr>
        <w:t>Our fi</w:t>
      </w:r>
      <w:r w:rsidR="0029497F" w:rsidRPr="00150334">
        <w:rPr>
          <w:rFonts w:asciiTheme="minorHAnsi" w:hAnsiTheme="minorHAnsi" w:cstheme="minorHAnsi"/>
        </w:rPr>
        <w:t>nal</w:t>
      </w:r>
      <w:r w:rsidRPr="00150334">
        <w:rPr>
          <w:rFonts w:asciiTheme="minorHAnsi" w:hAnsiTheme="minorHAnsi" w:cstheme="minorHAnsi"/>
        </w:rPr>
        <w:t xml:space="preserve"> billing</w:t>
      </w:r>
      <w:r w:rsidR="00A305E8" w:rsidRPr="00150334">
        <w:rPr>
          <w:rFonts w:asciiTheme="minorHAnsi" w:hAnsiTheme="minorHAnsi" w:cstheme="minorHAnsi"/>
        </w:rPr>
        <w:t xml:space="preserve"> </w:t>
      </w:r>
      <w:r w:rsidR="006D337D" w:rsidRPr="00150334">
        <w:rPr>
          <w:rFonts w:asciiTheme="minorHAnsi" w:hAnsiTheme="minorHAnsi" w:cstheme="minorHAnsi"/>
        </w:rPr>
        <w:t xml:space="preserve">(billing milestone 3) </w:t>
      </w:r>
      <w:r w:rsidRPr="00150334">
        <w:rPr>
          <w:rFonts w:asciiTheme="minorHAnsi" w:hAnsiTheme="minorHAnsi" w:cstheme="minorHAnsi"/>
        </w:rPr>
        <w:t xml:space="preserve">will be done on submission / acceptance and release of final report. </w:t>
      </w:r>
      <w:r w:rsidR="0029497F" w:rsidRPr="00150334">
        <w:rPr>
          <w:rFonts w:asciiTheme="minorHAnsi" w:hAnsiTheme="minorHAnsi" w:cstheme="minorHAnsi"/>
        </w:rPr>
        <w:t>The amount</w:t>
      </w:r>
      <w:r w:rsidRPr="00150334">
        <w:rPr>
          <w:rFonts w:asciiTheme="minorHAnsi" w:hAnsiTheme="minorHAnsi" w:cstheme="minorHAnsi"/>
        </w:rPr>
        <w:t xml:space="preserve"> will be payable on final release and acceptance of the reports by the management.</w:t>
      </w:r>
    </w:p>
    <w:p w14:paraId="181854C4" w14:textId="3DD32C0D" w:rsidR="0023300D" w:rsidRPr="00150334" w:rsidRDefault="0023300D" w:rsidP="00EA45BB">
      <w:pPr>
        <w:pStyle w:val="BodyText"/>
        <w:numPr>
          <w:ilvl w:val="0"/>
          <w:numId w:val="14"/>
        </w:numPr>
        <w:shd w:val="clear" w:color="auto" w:fill="CCEAEE" w:themeFill="accent5" w:themeFillTint="33"/>
        <w:tabs>
          <w:tab w:val="left" w:pos="270"/>
          <w:tab w:val="left" w:pos="2094"/>
        </w:tabs>
        <w:autoSpaceDE/>
        <w:autoSpaceDN/>
        <w:spacing w:after="200"/>
        <w:ind w:right="273"/>
        <w:jc w:val="both"/>
        <w:rPr>
          <w:rFonts w:asciiTheme="minorHAnsi" w:hAnsiTheme="minorHAnsi" w:cstheme="minorHAnsi"/>
          <w:b/>
          <w:color w:val="214B54" w:themeColor="accent1"/>
          <w:sz w:val="24"/>
          <w:szCs w:val="24"/>
        </w:rPr>
      </w:pPr>
      <w:r w:rsidRPr="00150334">
        <w:rPr>
          <w:rFonts w:asciiTheme="minorHAnsi" w:hAnsiTheme="minorHAnsi" w:cstheme="minorHAnsi"/>
          <w:b/>
          <w:color w:val="214B54" w:themeColor="accent1"/>
          <w:sz w:val="24"/>
          <w:szCs w:val="24"/>
        </w:rPr>
        <w:t>Limitation of Liability and Indemnity</w:t>
      </w:r>
    </w:p>
    <w:p w14:paraId="06BDB9F1" w14:textId="026F5348" w:rsidR="0023300D" w:rsidRPr="00150334" w:rsidRDefault="0023300D" w:rsidP="00EA45BB">
      <w:pPr>
        <w:pStyle w:val="BodyText"/>
        <w:numPr>
          <w:ilvl w:val="0"/>
          <w:numId w:val="15"/>
        </w:numPr>
        <w:tabs>
          <w:tab w:val="left" w:pos="990"/>
          <w:tab w:val="left" w:pos="2540"/>
        </w:tabs>
        <w:autoSpaceDE/>
        <w:autoSpaceDN/>
        <w:spacing w:after="200"/>
        <w:ind w:left="922" w:right="274" w:hanging="288"/>
        <w:jc w:val="both"/>
        <w:rPr>
          <w:rFonts w:asciiTheme="minorHAnsi" w:hAnsiTheme="minorHAnsi" w:cstheme="minorHAnsi"/>
        </w:rPr>
      </w:pPr>
      <w:r w:rsidRPr="00150334">
        <w:rPr>
          <w:rFonts w:asciiTheme="minorHAnsi" w:hAnsiTheme="minorHAnsi" w:cstheme="minorHAnsi"/>
        </w:rPr>
        <w:t>We shall not toe responsible for any consequential, indirect, punitive or incidental damages j; (including loss of profits, data, business or goodwill) in connection with the performance of services whether such damages are based on breach contract, strict liability, tort, breach of warranty etc. or otherwise).</w:t>
      </w:r>
    </w:p>
    <w:p w14:paraId="5AD14BEC" w14:textId="471A6A11" w:rsidR="0023300D" w:rsidRPr="00150334" w:rsidRDefault="0023300D" w:rsidP="00EA45BB">
      <w:pPr>
        <w:pStyle w:val="BodyText"/>
        <w:numPr>
          <w:ilvl w:val="0"/>
          <w:numId w:val="15"/>
        </w:numPr>
        <w:tabs>
          <w:tab w:val="left" w:pos="990"/>
          <w:tab w:val="left" w:pos="2540"/>
        </w:tabs>
        <w:autoSpaceDE/>
        <w:autoSpaceDN/>
        <w:spacing w:after="200"/>
        <w:ind w:left="922" w:right="274" w:hanging="288"/>
        <w:jc w:val="both"/>
        <w:rPr>
          <w:rFonts w:asciiTheme="minorHAnsi" w:hAnsiTheme="minorHAnsi" w:cstheme="minorHAnsi"/>
        </w:rPr>
      </w:pPr>
      <w:r w:rsidRPr="00150334">
        <w:rPr>
          <w:rFonts w:asciiTheme="minorHAnsi" w:hAnsiTheme="minorHAnsi" w:cstheme="minorHAnsi"/>
        </w:rPr>
        <w:t>The aggregate liability of the Firm in respect of performance of Service or otherwise under the I engagement shall be limited to one time the fees paid to us for the Services (excluding out of pocket   expenses and taxes, if any paid) regardless of whether the liability is based on breach of contract, strict liability, tort, breach of warranty etc. or otherwise.</w:t>
      </w:r>
    </w:p>
    <w:p w14:paraId="78769EE4" w14:textId="1BEDD216" w:rsidR="0023300D" w:rsidRPr="00150334" w:rsidRDefault="0023300D" w:rsidP="00C75AE0">
      <w:pPr>
        <w:pStyle w:val="BodyText"/>
        <w:tabs>
          <w:tab w:val="left" w:pos="990"/>
          <w:tab w:val="left" w:pos="2754"/>
        </w:tabs>
        <w:ind w:left="1350" w:right="273"/>
        <w:jc w:val="both"/>
        <w:rPr>
          <w:rFonts w:asciiTheme="minorHAnsi" w:hAnsiTheme="minorHAnsi" w:cstheme="minorHAnsi"/>
          <w:sz w:val="17"/>
          <w:szCs w:val="17"/>
        </w:rPr>
      </w:pPr>
    </w:p>
    <w:p w14:paraId="21B7EBFD" w14:textId="7AB10149" w:rsidR="00C75AE0" w:rsidRPr="00150334" w:rsidRDefault="0023300D" w:rsidP="00EA45BB">
      <w:pPr>
        <w:pStyle w:val="BodyText"/>
        <w:numPr>
          <w:ilvl w:val="0"/>
          <w:numId w:val="15"/>
        </w:numPr>
        <w:tabs>
          <w:tab w:val="left" w:pos="990"/>
          <w:tab w:val="left" w:pos="2540"/>
        </w:tabs>
        <w:autoSpaceDE/>
        <w:autoSpaceDN/>
        <w:spacing w:after="200"/>
        <w:ind w:left="922" w:right="274" w:hanging="288"/>
        <w:jc w:val="both"/>
        <w:rPr>
          <w:rFonts w:asciiTheme="minorHAnsi" w:hAnsiTheme="minorHAnsi" w:cstheme="minorHAnsi"/>
        </w:rPr>
      </w:pPr>
      <w:r w:rsidRPr="00150334">
        <w:rPr>
          <w:rFonts w:asciiTheme="minorHAnsi" w:hAnsiTheme="minorHAnsi" w:cstheme="minorHAnsi"/>
        </w:rPr>
        <w:t xml:space="preserve">With respect to any third-party claims, you shall indemnify and hold harmless Firm and any of its affiliates and their respective directors, officers, and employees from and against any and all loss, costs, penalties, fines, damages, claims, expenses (including attorney's fees) or liabilities arising out of, or resulting from, or sustained or in connection with, the </w:t>
      </w:r>
      <w:r w:rsidR="0029497F" w:rsidRPr="00150334">
        <w:rPr>
          <w:rFonts w:asciiTheme="minorHAnsi" w:hAnsiTheme="minorHAnsi" w:cstheme="minorHAnsi"/>
        </w:rPr>
        <w:t xml:space="preserve">unauthorized use or disclosure of </w:t>
      </w:r>
      <w:r w:rsidRPr="00150334">
        <w:rPr>
          <w:rFonts w:asciiTheme="minorHAnsi" w:hAnsiTheme="minorHAnsi" w:cstheme="minorHAnsi"/>
        </w:rPr>
        <w:t>Services provided by us.</w:t>
      </w:r>
    </w:p>
    <w:p w14:paraId="62439F9F" w14:textId="54E985E6" w:rsidR="009677E6" w:rsidRPr="00150334" w:rsidRDefault="009677E6" w:rsidP="00531BDA">
      <w:pPr>
        <w:pStyle w:val="BodyText"/>
        <w:tabs>
          <w:tab w:val="left" w:pos="990"/>
          <w:tab w:val="left" w:pos="2540"/>
        </w:tabs>
        <w:autoSpaceDE/>
        <w:autoSpaceDN/>
        <w:spacing w:after="200"/>
        <w:ind w:right="274"/>
        <w:jc w:val="both"/>
        <w:rPr>
          <w:rFonts w:asciiTheme="minorHAnsi" w:hAnsiTheme="minorHAnsi" w:cstheme="minorHAnsi"/>
        </w:rPr>
      </w:pPr>
    </w:p>
    <w:p w14:paraId="60FE9571" w14:textId="38CA26EE" w:rsidR="00C75AE0" w:rsidRPr="00150334" w:rsidRDefault="00C75AE0" w:rsidP="00EA45BB">
      <w:pPr>
        <w:pStyle w:val="BodyText"/>
        <w:numPr>
          <w:ilvl w:val="0"/>
          <w:numId w:val="14"/>
        </w:numPr>
        <w:shd w:val="clear" w:color="auto" w:fill="CCEAEE" w:themeFill="accent5" w:themeFillTint="33"/>
        <w:tabs>
          <w:tab w:val="left" w:pos="270"/>
          <w:tab w:val="left" w:pos="2094"/>
        </w:tabs>
        <w:autoSpaceDE/>
        <w:autoSpaceDN/>
        <w:spacing w:after="200"/>
        <w:ind w:right="273"/>
        <w:jc w:val="both"/>
        <w:rPr>
          <w:rFonts w:asciiTheme="minorHAnsi" w:hAnsiTheme="minorHAnsi" w:cstheme="minorHAnsi"/>
          <w:b/>
          <w:color w:val="214B54" w:themeColor="accent1"/>
          <w:sz w:val="24"/>
          <w:szCs w:val="24"/>
        </w:rPr>
      </w:pPr>
      <w:r w:rsidRPr="00150334">
        <w:rPr>
          <w:rFonts w:asciiTheme="minorHAnsi" w:hAnsiTheme="minorHAnsi" w:cstheme="minorHAnsi"/>
          <w:b/>
          <w:color w:val="214B54" w:themeColor="accent1"/>
          <w:sz w:val="24"/>
          <w:szCs w:val="24"/>
        </w:rPr>
        <w:t>Ownership of IPR</w:t>
      </w:r>
    </w:p>
    <w:p w14:paraId="1634BA50" w14:textId="08204A07" w:rsidR="00C75AE0" w:rsidRDefault="00C75AE0" w:rsidP="00EA45BB">
      <w:pPr>
        <w:pStyle w:val="BodyText"/>
        <w:numPr>
          <w:ilvl w:val="0"/>
          <w:numId w:val="16"/>
        </w:numPr>
        <w:tabs>
          <w:tab w:val="left" w:pos="990"/>
          <w:tab w:val="left" w:pos="2540"/>
        </w:tabs>
        <w:autoSpaceDE/>
        <w:autoSpaceDN/>
        <w:spacing w:after="200"/>
        <w:ind w:left="922" w:right="274" w:hanging="288"/>
        <w:jc w:val="both"/>
        <w:rPr>
          <w:rFonts w:asciiTheme="minorHAnsi" w:hAnsiTheme="minorHAnsi" w:cstheme="minorHAnsi"/>
        </w:rPr>
      </w:pPr>
      <w:r w:rsidRPr="00150334">
        <w:rPr>
          <w:rFonts w:asciiTheme="minorHAnsi" w:hAnsiTheme="minorHAnsi" w:cstheme="minorHAnsi"/>
        </w:rPr>
        <w:t xml:space="preserve">The Client shall have the ownership of the tangible copy of the deliverables upon payment of the fees. </w:t>
      </w:r>
      <w:r w:rsidR="005256AA" w:rsidRPr="00150334">
        <w:rPr>
          <w:rFonts w:asciiTheme="minorHAnsi" w:hAnsiTheme="minorHAnsi" w:cstheme="minorHAnsi"/>
        </w:rPr>
        <w:t>The firm</w:t>
      </w:r>
      <w:r w:rsidRPr="00150334">
        <w:rPr>
          <w:rFonts w:asciiTheme="minorHAnsi" w:hAnsiTheme="minorHAnsi" w:cstheme="minorHAnsi"/>
        </w:rPr>
        <w:t xml:space="preserve"> shall retain the copyright and other intellectual property rights in the deliverables and own its working papers.</w:t>
      </w:r>
    </w:p>
    <w:p w14:paraId="7E02B698" w14:textId="77777777" w:rsidR="00D12CA5" w:rsidRDefault="00D12CA5" w:rsidP="00D12CA5">
      <w:pPr>
        <w:pStyle w:val="BodyText"/>
        <w:tabs>
          <w:tab w:val="left" w:pos="990"/>
          <w:tab w:val="left" w:pos="2540"/>
        </w:tabs>
        <w:autoSpaceDE/>
        <w:autoSpaceDN/>
        <w:spacing w:after="200"/>
        <w:ind w:right="274"/>
        <w:jc w:val="both"/>
        <w:rPr>
          <w:rFonts w:asciiTheme="minorHAnsi" w:hAnsiTheme="minorHAnsi" w:cstheme="minorHAnsi"/>
        </w:rPr>
      </w:pPr>
    </w:p>
    <w:p w14:paraId="77FC93AC" w14:textId="205B0E1B" w:rsidR="00D12CA5" w:rsidRDefault="00D12CA5" w:rsidP="00D12CA5">
      <w:pPr>
        <w:pStyle w:val="BodyText"/>
        <w:tabs>
          <w:tab w:val="left" w:pos="990"/>
          <w:tab w:val="left" w:pos="2540"/>
        </w:tabs>
        <w:autoSpaceDE/>
        <w:autoSpaceDN/>
        <w:spacing w:after="200"/>
        <w:ind w:right="274"/>
        <w:jc w:val="both"/>
        <w:rPr>
          <w:rFonts w:asciiTheme="minorHAnsi" w:hAnsiTheme="minorHAnsi" w:cstheme="minorHAnsi"/>
        </w:rPr>
      </w:pPr>
    </w:p>
    <w:p w14:paraId="205867C8" w14:textId="77777777" w:rsidR="00835186" w:rsidRDefault="00835186" w:rsidP="00D12CA5">
      <w:pPr>
        <w:pStyle w:val="BodyText"/>
        <w:tabs>
          <w:tab w:val="left" w:pos="990"/>
          <w:tab w:val="left" w:pos="2540"/>
        </w:tabs>
        <w:autoSpaceDE/>
        <w:autoSpaceDN/>
        <w:spacing w:after="200"/>
        <w:ind w:right="274"/>
        <w:jc w:val="both"/>
        <w:rPr>
          <w:rFonts w:asciiTheme="minorHAnsi" w:hAnsiTheme="minorHAnsi" w:cstheme="minorHAnsi"/>
        </w:rPr>
      </w:pPr>
    </w:p>
    <w:p w14:paraId="535190B8" w14:textId="77777777" w:rsidR="00835186" w:rsidRPr="00150334" w:rsidRDefault="00835186" w:rsidP="00D12CA5">
      <w:pPr>
        <w:pStyle w:val="BodyText"/>
        <w:tabs>
          <w:tab w:val="left" w:pos="990"/>
          <w:tab w:val="left" w:pos="2540"/>
        </w:tabs>
        <w:autoSpaceDE/>
        <w:autoSpaceDN/>
        <w:spacing w:after="200"/>
        <w:ind w:right="274"/>
        <w:jc w:val="both"/>
        <w:rPr>
          <w:rFonts w:asciiTheme="minorHAnsi" w:hAnsiTheme="minorHAnsi" w:cstheme="minorHAnsi"/>
        </w:rPr>
      </w:pPr>
    </w:p>
    <w:p w14:paraId="150B1FF8" w14:textId="1ED1BF02" w:rsidR="00D92ABD" w:rsidRPr="00150334" w:rsidRDefault="00C75AE0" w:rsidP="00EA45BB">
      <w:pPr>
        <w:pStyle w:val="BodyText"/>
        <w:numPr>
          <w:ilvl w:val="0"/>
          <w:numId w:val="14"/>
        </w:numPr>
        <w:shd w:val="clear" w:color="auto" w:fill="CCEAEE" w:themeFill="accent5" w:themeFillTint="33"/>
        <w:tabs>
          <w:tab w:val="left" w:pos="270"/>
          <w:tab w:val="left" w:pos="2094"/>
        </w:tabs>
        <w:autoSpaceDE/>
        <w:autoSpaceDN/>
        <w:spacing w:after="200"/>
        <w:ind w:right="273"/>
        <w:jc w:val="both"/>
        <w:rPr>
          <w:rFonts w:asciiTheme="minorHAnsi" w:hAnsiTheme="minorHAnsi" w:cstheme="minorHAnsi"/>
          <w:b/>
          <w:color w:val="214B54" w:themeColor="accent1"/>
          <w:sz w:val="24"/>
          <w:szCs w:val="24"/>
        </w:rPr>
      </w:pPr>
      <w:r w:rsidRPr="00150334">
        <w:rPr>
          <w:rFonts w:asciiTheme="minorHAnsi" w:hAnsiTheme="minorHAnsi" w:cstheme="minorHAnsi"/>
          <w:b/>
          <w:color w:val="214B54" w:themeColor="accent1"/>
          <w:sz w:val="24"/>
          <w:szCs w:val="24"/>
        </w:rPr>
        <w:lastRenderedPageBreak/>
        <w:t>Force Majeure</w:t>
      </w:r>
    </w:p>
    <w:p w14:paraId="0CE38B6A" w14:textId="385F82C2" w:rsidR="00483076" w:rsidRPr="00150334" w:rsidRDefault="00C75AE0" w:rsidP="00EA45BB">
      <w:pPr>
        <w:pStyle w:val="BodyText"/>
        <w:numPr>
          <w:ilvl w:val="0"/>
          <w:numId w:val="16"/>
        </w:numPr>
        <w:tabs>
          <w:tab w:val="left" w:pos="990"/>
          <w:tab w:val="left" w:pos="2540"/>
        </w:tabs>
        <w:autoSpaceDE/>
        <w:autoSpaceDN/>
        <w:spacing w:after="200"/>
        <w:ind w:left="900" w:right="273" w:hanging="270"/>
        <w:jc w:val="both"/>
        <w:rPr>
          <w:rFonts w:cstheme="minorHAnsi"/>
        </w:rPr>
      </w:pPr>
      <w:r w:rsidRPr="00150334">
        <w:rPr>
          <w:rFonts w:asciiTheme="minorHAnsi" w:hAnsiTheme="minorHAnsi" w:cstheme="minorHAnsi"/>
        </w:rPr>
        <w:t>Neither Party will be liable for any failure or delay in performing an obligation under this Agreement that is due to any of the following causes (which events and/or circumstances are hereinafter referred to as "Force Majeure"), to the extent beyond its reasonable control: acts of God, accident, riots, war, terrorist act, epidemic, pandemic, quarantine, civil commotion, breakdown of communication facilities, breakdown of web host, breakdown of internet service provider, natural catastrophes, governmental acts or omissions, changes in laws or regulations, national strikes, fire, explosion, generalized lack of availability of raw materials or energy</w:t>
      </w:r>
      <w:r w:rsidR="00483076" w:rsidRPr="00150334">
        <w:rPr>
          <w:rFonts w:asciiTheme="minorHAnsi" w:hAnsiTheme="minorHAnsi" w:cstheme="minorHAnsi"/>
        </w:rPr>
        <w:t>.</w:t>
      </w:r>
    </w:p>
    <w:p w14:paraId="5C7D36D2" w14:textId="3114FABA" w:rsidR="00C75AE0" w:rsidRPr="005405F6" w:rsidRDefault="00C75AE0" w:rsidP="00EA45BB">
      <w:pPr>
        <w:pStyle w:val="BodyText"/>
        <w:numPr>
          <w:ilvl w:val="0"/>
          <w:numId w:val="16"/>
        </w:numPr>
        <w:tabs>
          <w:tab w:val="left" w:pos="990"/>
          <w:tab w:val="left" w:pos="2540"/>
        </w:tabs>
        <w:autoSpaceDE/>
        <w:autoSpaceDN/>
        <w:spacing w:after="200"/>
        <w:ind w:left="900" w:right="273" w:hanging="270"/>
        <w:jc w:val="both"/>
        <w:rPr>
          <w:rFonts w:asciiTheme="minorHAnsi" w:hAnsiTheme="minorHAnsi" w:cstheme="minorHAnsi"/>
        </w:rPr>
      </w:pPr>
      <w:r w:rsidRPr="005405F6">
        <w:rPr>
          <w:rFonts w:asciiTheme="minorHAnsi" w:hAnsiTheme="minorHAnsi" w:cstheme="minorHAnsi"/>
        </w:rPr>
        <w:t>For the avoidance of doubt, Force Majeure shall not include (a) financial distress nor the inability of either party to make a profit or avoid a financial loss, (b) changes in the market prices or conditions, or (c) a party's financial inability to perform its obligations hereunder.</w:t>
      </w:r>
    </w:p>
    <w:p w14:paraId="46CA9907" w14:textId="54037936" w:rsidR="00C96778" w:rsidRPr="00150334" w:rsidRDefault="000F247E" w:rsidP="00EA45BB">
      <w:pPr>
        <w:pStyle w:val="BodyText"/>
        <w:numPr>
          <w:ilvl w:val="0"/>
          <w:numId w:val="14"/>
        </w:numPr>
        <w:shd w:val="clear" w:color="auto" w:fill="CCEAEE" w:themeFill="accent5" w:themeFillTint="33"/>
        <w:tabs>
          <w:tab w:val="left" w:pos="270"/>
          <w:tab w:val="left" w:pos="2094"/>
        </w:tabs>
        <w:autoSpaceDE/>
        <w:autoSpaceDN/>
        <w:spacing w:after="200"/>
        <w:ind w:right="273"/>
        <w:jc w:val="both"/>
        <w:rPr>
          <w:rFonts w:asciiTheme="minorHAnsi" w:hAnsiTheme="minorHAnsi" w:cstheme="minorHAnsi"/>
          <w:b/>
          <w:color w:val="214B54" w:themeColor="accent1"/>
          <w:sz w:val="24"/>
          <w:szCs w:val="24"/>
        </w:rPr>
      </w:pPr>
      <w:r w:rsidRPr="00150334">
        <w:rPr>
          <w:rFonts w:asciiTheme="minorHAnsi" w:hAnsiTheme="minorHAnsi" w:cstheme="minorHAnsi"/>
          <w:b/>
          <w:color w:val="214B54" w:themeColor="accent1"/>
          <w:sz w:val="24"/>
          <w:szCs w:val="24"/>
        </w:rPr>
        <w:t xml:space="preserve"> Non</w:t>
      </w:r>
      <w:r w:rsidR="00C96778" w:rsidRPr="00150334">
        <w:rPr>
          <w:rFonts w:asciiTheme="minorHAnsi" w:hAnsiTheme="minorHAnsi" w:cstheme="minorHAnsi"/>
          <w:b/>
          <w:color w:val="214B54" w:themeColor="accent1"/>
          <w:sz w:val="24"/>
          <w:szCs w:val="24"/>
        </w:rPr>
        <w:t>-</w:t>
      </w:r>
      <w:r w:rsidR="002567F7" w:rsidRPr="00150334">
        <w:rPr>
          <w:rFonts w:asciiTheme="minorHAnsi" w:hAnsiTheme="minorHAnsi" w:cstheme="minorHAnsi"/>
          <w:b/>
          <w:color w:val="214B54" w:themeColor="accent1"/>
          <w:sz w:val="24"/>
          <w:szCs w:val="24"/>
        </w:rPr>
        <w:t>S</w:t>
      </w:r>
      <w:r w:rsidR="00C96778" w:rsidRPr="00150334">
        <w:rPr>
          <w:rFonts w:asciiTheme="minorHAnsi" w:hAnsiTheme="minorHAnsi" w:cstheme="minorHAnsi"/>
          <w:b/>
          <w:color w:val="214B54" w:themeColor="accent1"/>
          <w:sz w:val="24"/>
          <w:szCs w:val="24"/>
        </w:rPr>
        <w:t xml:space="preserve">olicitation of </w:t>
      </w:r>
      <w:r w:rsidR="002567F7" w:rsidRPr="00150334">
        <w:rPr>
          <w:rFonts w:asciiTheme="minorHAnsi" w:hAnsiTheme="minorHAnsi" w:cstheme="minorHAnsi"/>
          <w:b/>
          <w:color w:val="214B54" w:themeColor="accent1"/>
          <w:sz w:val="24"/>
          <w:szCs w:val="24"/>
        </w:rPr>
        <w:t>P</w:t>
      </w:r>
      <w:r w:rsidR="00C96778" w:rsidRPr="00150334">
        <w:rPr>
          <w:rFonts w:asciiTheme="minorHAnsi" w:hAnsiTheme="minorHAnsi" w:cstheme="minorHAnsi"/>
          <w:b/>
          <w:color w:val="214B54" w:themeColor="accent1"/>
          <w:sz w:val="24"/>
          <w:szCs w:val="24"/>
        </w:rPr>
        <w:t>ersonnel</w:t>
      </w:r>
    </w:p>
    <w:p w14:paraId="0AB4765F" w14:textId="24D6D841" w:rsidR="00C96778" w:rsidRPr="00150334" w:rsidRDefault="00483076" w:rsidP="00EA45BB">
      <w:pPr>
        <w:pStyle w:val="BodyText"/>
        <w:numPr>
          <w:ilvl w:val="0"/>
          <w:numId w:val="17"/>
        </w:numPr>
        <w:tabs>
          <w:tab w:val="left" w:pos="990"/>
          <w:tab w:val="left" w:pos="2540"/>
        </w:tabs>
        <w:autoSpaceDE/>
        <w:autoSpaceDN/>
        <w:spacing w:after="200"/>
        <w:ind w:left="900" w:right="273" w:hanging="270"/>
        <w:jc w:val="both"/>
        <w:rPr>
          <w:rFonts w:asciiTheme="minorHAnsi" w:hAnsiTheme="minorHAnsi" w:cstheme="minorHAnsi"/>
        </w:rPr>
      </w:pPr>
      <w:r w:rsidRPr="00150334">
        <w:rPr>
          <w:rFonts w:asciiTheme="minorHAnsi" w:hAnsiTheme="minorHAnsi" w:cstheme="minorHAnsi"/>
        </w:rPr>
        <w:t xml:space="preserve">Neither party </w:t>
      </w:r>
      <w:r w:rsidR="0003362D" w:rsidRPr="00150334">
        <w:rPr>
          <w:rFonts w:asciiTheme="minorHAnsi" w:hAnsiTheme="minorHAnsi" w:cstheme="minorHAnsi"/>
        </w:rPr>
        <w:t>will solicit</w:t>
      </w:r>
      <w:r w:rsidR="00C96778" w:rsidRPr="00150334">
        <w:rPr>
          <w:rFonts w:asciiTheme="minorHAnsi" w:hAnsiTheme="minorHAnsi" w:cstheme="minorHAnsi"/>
        </w:rPr>
        <w:t xml:space="preserve">, or </w:t>
      </w:r>
      <w:r w:rsidR="008A061C" w:rsidRPr="00150334">
        <w:rPr>
          <w:rFonts w:asciiTheme="minorHAnsi" w:hAnsiTheme="minorHAnsi" w:cstheme="minorHAnsi"/>
        </w:rPr>
        <w:t>endeavor</w:t>
      </w:r>
      <w:r w:rsidR="00C96778" w:rsidRPr="00150334">
        <w:rPr>
          <w:rFonts w:asciiTheme="minorHAnsi" w:hAnsiTheme="minorHAnsi" w:cstheme="minorHAnsi"/>
        </w:rPr>
        <w:t xml:space="preserve"> to solicit, in any way the services of any employees, directors, partners or representatives</w:t>
      </w:r>
      <w:r w:rsidRPr="00150334">
        <w:rPr>
          <w:rFonts w:asciiTheme="minorHAnsi" w:hAnsiTheme="minorHAnsi" w:cstheme="minorHAnsi"/>
        </w:rPr>
        <w:t xml:space="preserve"> of the other party with</w:t>
      </w:r>
      <w:r w:rsidR="00C96778" w:rsidRPr="00150334">
        <w:rPr>
          <w:rFonts w:asciiTheme="minorHAnsi" w:hAnsiTheme="minorHAnsi" w:cstheme="minorHAnsi"/>
        </w:rPr>
        <w:t xml:space="preserve"> whom you have had dealings in connection with the Engagement during the 12 months immediately prior to your approach.</w:t>
      </w:r>
    </w:p>
    <w:p w14:paraId="4B95CFD4" w14:textId="2B91AC52" w:rsidR="00C96778" w:rsidRPr="00150334" w:rsidRDefault="00C96778" w:rsidP="00EA45BB">
      <w:pPr>
        <w:pStyle w:val="BodyText"/>
        <w:numPr>
          <w:ilvl w:val="0"/>
          <w:numId w:val="17"/>
        </w:numPr>
        <w:tabs>
          <w:tab w:val="left" w:pos="990"/>
          <w:tab w:val="left" w:pos="2540"/>
        </w:tabs>
        <w:autoSpaceDE/>
        <w:autoSpaceDN/>
        <w:spacing w:after="200"/>
        <w:ind w:left="900" w:right="273" w:hanging="270"/>
        <w:jc w:val="both"/>
        <w:rPr>
          <w:rFonts w:asciiTheme="minorHAnsi" w:hAnsiTheme="minorHAnsi" w:cstheme="minorHAnsi"/>
        </w:rPr>
      </w:pPr>
      <w:r w:rsidRPr="00150334">
        <w:rPr>
          <w:rFonts w:asciiTheme="minorHAnsi" w:hAnsiTheme="minorHAnsi" w:cstheme="minorHAnsi"/>
        </w:rPr>
        <w:t>This undertaking shall not apply in respect of any employees, directors, partners</w:t>
      </w:r>
      <w:r w:rsidR="001D2645" w:rsidRPr="00150334">
        <w:rPr>
          <w:rFonts w:asciiTheme="minorHAnsi" w:hAnsiTheme="minorHAnsi" w:cstheme="minorHAnsi"/>
        </w:rPr>
        <w:t>,</w:t>
      </w:r>
      <w:r w:rsidRPr="00150334">
        <w:rPr>
          <w:rFonts w:asciiTheme="minorHAnsi" w:hAnsiTheme="minorHAnsi" w:cstheme="minorHAnsi"/>
        </w:rPr>
        <w:t xml:space="preserve"> or representatives who without having been previously approached directly or indirectly by you responds to an advertisement placed by you or on your behalf.</w:t>
      </w:r>
    </w:p>
    <w:p w14:paraId="7556C4C2" w14:textId="419D1CA0" w:rsidR="00C96778" w:rsidRPr="00150334" w:rsidRDefault="000F247E" w:rsidP="00EA45BB">
      <w:pPr>
        <w:pStyle w:val="BodyText"/>
        <w:numPr>
          <w:ilvl w:val="0"/>
          <w:numId w:val="14"/>
        </w:numPr>
        <w:shd w:val="clear" w:color="auto" w:fill="CCEAEE" w:themeFill="accent5" w:themeFillTint="33"/>
        <w:tabs>
          <w:tab w:val="left" w:pos="270"/>
          <w:tab w:val="left" w:pos="2094"/>
        </w:tabs>
        <w:autoSpaceDE/>
        <w:autoSpaceDN/>
        <w:spacing w:after="200"/>
        <w:ind w:right="273"/>
        <w:jc w:val="both"/>
        <w:rPr>
          <w:rFonts w:asciiTheme="minorHAnsi" w:hAnsiTheme="minorHAnsi" w:cstheme="minorHAnsi"/>
          <w:b/>
          <w:color w:val="214B54" w:themeColor="accent1"/>
          <w:sz w:val="24"/>
          <w:szCs w:val="24"/>
        </w:rPr>
      </w:pPr>
      <w:r w:rsidRPr="00150334">
        <w:rPr>
          <w:rFonts w:asciiTheme="minorHAnsi" w:hAnsiTheme="minorHAnsi" w:cstheme="minorHAnsi"/>
          <w:b/>
          <w:color w:val="214B54" w:themeColor="accent1"/>
          <w:sz w:val="24"/>
          <w:szCs w:val="24"/>
        </w:rPr>
        <w:t xml:space="preserve"> Assignment</w:t>
      </w:r>
      <w:r w:rsidR="00C96778" w:rsidRPr="00150334">
        <w:rPr>
          <w:rFonts w:asciiTheme="minorHAnsi" w:hAnsiTheme="minorHAnsi" w:cstheme="minorHAnsi"/>
          <w:b/>
          <w:color w:val="214B54" w:themeColor="accent1"/>
          <w:sz w:val="24"/>
          <w:szCs w:val="24"/>
        </w:rPr>
        <w:t xml:space="preserve"> and Sub-Contracting</w:t>
      </w:r>
    </w:p>
    <w:p w14:paraId="6F607C5A" w14:textId="77777777" w:rsidR="00C96778" w:rsidRPr="00150334" w:rsidRDefault="00C96778" w:rsidP="00EA45BB">
      <w:pPr>
        <w:pStyle w:val="BodyText"/>
        <w:numPr>
          <w:ilvl w:val="0"/>
          <w:numId w:val="18"/>
        </w:numPr>
        <w:tabs>
          <w:tab w:val="left" w:pos="990"/>
          <w:tab w:val="left" w:pos="2540"/>
        </w:tabs>
        <w:autoSpaceDE/>
        <w:autoSpaceDN/>
        <w:spacing w:after="200"/>
        <w:ind w:left="900" w:right="273" w:hanging="270"/>
        <w:jc w:val="both"/>
        <w:rPr>
          <w:rFonts w:asciiTheme="minorHAnsi" w:hAnsiTheme="minorHAnsi" w:cstheme="minorHAnsi"/>
        </w:rPr>
      </w:pPr>
      <w:r w:rsidRPr="00150334">
        <w:rPr>
          <w:rFonts w:asciiTheme="minorHAnsi" w:hAnsiTheme="minorHAnsi" w:cstheme="minorHAnsi"/>
        </w:rPr>
        <w:t>Neither party shall have the right to assign any part/ portion or any benefit under the engagement to any party without the prior consent of the other party.</w:t>
      </w:r>
    </w:p>
    <w:p w14:paraId="638F7EA1" w14:textId="3FD8182E" w:rsidR="00C96778" w:rsidRPr="00150334" w:rsidRDefault="00C96778" w:rsidP="00EA45BB">
      <w:pPr>
        <w:pStyle w:val="BodyText"/>
        <w:numPr>
          <w:ilvl w:val="0"/>
          <w:numId w:val="18"/>
        </w:numPr>
        <w:tabs>
          <w:tab w:val="left" w:pos="990"/>
          <w:tab w:val="left" w:pos="2540"/>
        </w:tabs>
        <w:autoSpaceDE/>
        <w:autoSpaceDN/>
        <w:spacing w:after="200"/>
        <w:ind w:left="900" w:right="273" w:hanging="270"/>
        <w:jc w:val="both"/>
        <w:rPr>
          <w:rFonts w:asciiTheme="minorHAnsi" w:hAnsiTheme="minorHAnsi" w:cstheme="minorHAnsi"/>
        </w:rPr>
      </w:pPr>
      <w:r w:rsidRPr="00150334">
        <w:rPr>
          <w:rFonts w:asciiTheme="minorHAnsi" w:hAnsiTheme="minorHAnsi" w:cstheme="minorHAnsi"/>
        </w:rPr>
        <w:t xml:space="preserve">We shall have the right to sub-contractor services and appoint sub-contractors </w:t>
      </w:r>
      <w:proofErr w:type="gramStart"/>
      <w:r w:rsidRPr="00150334">
        <w:rPr>
          <w:rFonts w:asciiTheme="minorHAnsi" w:hAnsiTheme="minorHAnsi" w:cstheme="minorHAnsi"/>
        </w:rPr>
        <w:t>in delivering</w:t>
      </w:r>
      <w:proofErr w:type="gramEnd"/>
      <w:r w:rsidRPr="00150334">
        <w:rPr>
          <w:rFonts w:asciiTheme="minorHAnsi" w:hAnsiTheme="minorHAnsi" w:cstheme="minorHAnsi"/>
        </w:rPr>
        <w:t xml:space="preserve"> the Services</w:t>
      </w:r>
      <w:r w:rsidR="009C29A1" w:rsidRPr="00150334">
        <w:rPr>
          <w:rFonts w:asciiTheme="minorHAnsi" w:hAnsiTheme="minorHAnsi" w:cstheme="minorHAnsi"/>
        </w:rPr>
        <w:t>, with prior consent where requested; mainly for Subject Matter Experts (SMEs)</w:t>
      </w:r>
      <w:r w:rsidRPr="00150334">
        <w:rPr>
          <w:rFonts w:asciiTheme="minorHAnsi" w:hAnsiTheme="minorHAnsi" w:cstheme="minorHAnsi"/>
        </w:rPr>
        <w:t xml:space="preserve">. We may share Confidential Information with such appointed </w:t>
      </w:r>
      <w:r w:rsidR="001D2645" w:rsidRPr="00150334">
        <w:rPr>
          <w:rFonts w:asciiTheme="minorHAnsi" w:hAnsiTheme="minorHAnsi" w:cstheme="minorHAnsi"/>
        </w:rPr>
        <w:t>subcontractors</w:t>
      </w:r>
      <w:r w:rsidRPr="00150334">
        <w:rPr>
          <w:rFonts w:asciiTheme="minorHAnsi" w:hAnsiTheme="minorHAnsi" w:cstheme="minorHAnsi"/>
        </w:rPr>
        <w:t>, and we shall remain responsible for their work which shall be deemed to be part of the Services.</w:t>
      </w:r>
    </w:p>
    <w:p w14:paraId="1941B64A" w14:textId="1DAB59A7" w:rsidR="00C96778" w:rsidRPr="00150334" w:rsidRDefault="00C96778" w:rsidP="00FE4026">
      <w:pPr>
        <w:pStyle w:val="BodyText"/>
        <w:shd w:val="clear" w:color="auto" w:fill="CCEAEE" w:themeFill="accent5" w:themeFillTint="33"/>
        <w:tabs>
          <w:tab w:val="left" w:pos="270"/>
          <w:tab w:val="left" w:pos="2094"/>
        </w:tabs>
        <w:autoSpaceDE/>
        <w:autoSpaceDN/>
        <w:spacing w:after="200"/>
        <w:ind w:right="273"/>
        <w:jc w:val="both"/>
        <w:rPr>
          <w:rFonts w:asciiTheme="minorHAnsi" w:hAnsiTheme="minorHAnsi" w:cstheme="minorHAnsi"/>
          <w:b/>
          <w:color w:val="214B54" w:themeColor="accent1"/>
          <w:sz w:val="24"/>
          <w:szCs w:val="24"/>
        </w:rPr>
      </w:pPr>
      <w:r w:rsidRPr="00150334">
        <w:rPr>
          <w:rFonts w:asciiTheme="minorHAnsi" w:hAnsiTheme="minorHAnsi" w:cstheme="minorHAnsi"/>
          <w:b/>
          <w:color w:val="214B54" w:themeColor="accent1"/>
          <w:sz w:val="24"/>
          <w:szCs w:val="24"/>
        </w:rPr>
        <w:t>15. Termination of Engagement</w:t>
      </w:r>
    </w:p>
    <w:p w14:paraId="1114A05E" w14:textId="07ECEBDB" w:rsidR="00C96778" w:rsidRPr="00150334" w:rsidRDefault="00483076" w:rsidP="00EA45BB">
      <w:pPr>
        <w:pStyle w:val="BodyText"/>
        <w:numPr>
          <w:ilvl w:val="0"/>
          <w:numId w:val="19"/>
        </w:numPr>
        <w:tabs>
          <w:tab w:val="left" w:pos="990"/>
          <w:tab w:val="left" w:pos="2540"/>
        </w:tabs>
        <w:autoSpaceDE/>
        <w:autoSpaceDN/>
        <w:spacing w:after="200"/>
        <w:ind w:left="900" w:right="-21" w:hanging="270"/>
        <w:rPr>
          <w:rFonts w:asciiTheme="minorHAnsi" w:hAnsiTheme="minorHAnsi" w:cstheme="minorHAnsi"/>
        </w:rPr>
      </w:pPr>
      <w:r w:rsidRPr="00150334">
        <w:rPr>
          <w:rFonts w:asciiTheme="minorHAnsi" w:hAnsiTheme="minorHAnsi" w:cstheme="minorHAnsi"/>
        </w:rPr>
        <w:t>T</w:t>
      </w:r>
      <w:r w:rsidR="00F03935" w:rsidRPr="00150334">
        <w:rPr>
          <w:rFonts w:asciiTheme="minorHAnsi" w:hAnsiTheme="minorHAnsi" w:cstheme="minorHAnsi"/>
        </w:rPr>
        <w:t xml:space="preserve">he </w:t>
      </w:r>
      <w:r w:rsidR="000369F5" w:rsidRPr="00150334">
        <w:rPr>
          <w:rFonts w:asciiTheme="minorHAnsi" w:hAnsiTheme="minorHAnsi" w:cstheme="minorHAnsi"/>
        </w:rPr>
        <w:t>Client</w:t>
      </w:r>
      <w:r w:rsidR="00C96778" w:rsidRPr="00150334">
        <w:rPr>
          <w:rFonts w:asciiTheme="minorHAnsi" w:hAnsiTheme="minorHAnsi" w:cstheme="minorHAnsi"/>
        </w:rPr>
        <w:t xml:space="preserve"> may terminate the Engagement, or any </w:t>
      </w:r>
      <w:r w:rsidRPr="00150334">
        <w:rPr>
          <w:rFonts w:asciiTheme="minorHAnsi" w:hAnsiTheme="minorHAnsi" w:cstheme="minorHAnsi"/>
        </w:rPr>
        <w:t>service</w:t>
      </w:r>
      <w:r w:rsidR="00C96778" w:rsidRPr="00150334">
        <w:rPr>
          <w:rFonts w:asciiTheme="minorHAnsi" w:hAnsiTheme="minorHAnsi" w:cstheme="minorHAnsi"/>
        </w:rPr>
        <w:t xml:space="preserve">, immediately upon giving 30 days written notice to </w:t>
      </w:r>
      <w:r w:rsidRPr="00150334">
        <w:rPr>
          <w:rFonts w:asciiTheme="minorHAnsi" w:hAnsiTheme="minorHAnsi" w:cstheme="minorHAnsi"/>
        </w:rPr>
        <w:t>the other</w:t>
      </w:r>
      <w:r w:rsidR="00C96778" w:rsidRPr="00150334">
        <w:rPr>
          <w:rFonts w:asciiTheme="minorHAnsi" w:hAnsiTheme="minorHAnsi" w:cstheme="minorHAnsi"/>
        </w:rPr>
        <w:t xml:space="preserve"> party.</w:t>
      </w:r>
    </w:p>
    <w:p w14:paraId="5F58F71C" w14:textId="1227DF85" w:rsidR="00C96778" w:rsidRPr="00150334" w:rsidRDefault="00086E90" w:rsidP="00EA45BB">
      <w:pPr>
        <w:pStyle w:val="BodyText"/>
        <w:numPr>
          <w:ilvl w:val="0"/>
          <w:numId w:val="19"/>
        </w:numPr>
        <w:tabs>
          <w:tab w:val="left" w:pos="990"/>
          <w:tab w:val="left" w:pos="2540"/>
        </w:tabs>
        <w:autoSpaceDE/>
        <w:autoSpaceDN/>
        <w:spacing w:after="200"/>
        <w:ind w:left="900" w:right="273" w:hanging="270"/>
        <w:jc w:val="both"/>
        <w:rPr>
          <w:rFonts w:asciiTheme="minorHAnsi" w:hAnsiTheme="minorHAnsi" w:cstheme="minorHAnsi"/>
        </w:rPr>
      </w:pPr>
      <w:r w:rsidRPr="00B65F43">
        <w:rPr>
          <w:rFonts w:asciiTheme="minorHAnsi" w:hAnsiTheme="minorHAnsi" w:cstheme="minorHAnsi"/>
        </w:rPr>
        <w:t>In case the Client chooses to terminate under clause 15(a) above, the Client shall pay us for all work-in-progress, services already performed, and expenses incurred by us up to and including the effective date of the termination of this Agreement Payment is due within 30 days following receipt of our invoice for these amounts.</w:t>
      </w:r>
    </w:p>
    <w:p w14:paraId="15828938" w14:textId="3DB9062E" w:rsidR="00C96778" w:rsidRPr="00150334" w:rsidRDefault="00C96778" w:rsidP="00EA45BB">
      <w:pPr>
        <w:pStyle w:val="BodyText"/>
        <w:numPr>
          <w:ilvl w:val="0"/>
          <w:numId w:val="20"/>
        </w:numPr>
        <w:shd w:val="clear" w:color="auto" w:fill="CCEAEE" w:themeFill="accent5" w:themeFillTint="33"/>
        <w:tabs>
          <w:tab w:val="left" w:pos="2291"/>
        </w:tabs>
        <w:autoSpaceDE/>
        <w:autoSpaceDN/>
        <w:spacing w:after="200"/>
        <w:ind w:left="360" w:right="273"/>
        <w:jc w:val="both"/>
        <w:rPr>
          <w:rFonts w:asciiTheme="minorHAnsi" w:hAnsiTheme="minorHAnsi" w:cstheme="minorHAnsi"/>
          <w:b/>
          <w:color w:val="214B54" w:themeColor="accent1"/>
          <w:sz w:val="24"/>
          <w:szCs w:val="24"/>
        </w:rPr>
      </w:pPr>
      <w:r w:rsidRPr="00150334">
        <w:rPr>
          <w:rFonts w:asciiTheme="minorHAnsi" w:hAnsiTheme="minorHAnsi" w:cstheme="minorHAnsi"/>
          <w:b/>
          <w:color w:val="214B54" w:themeColor="accent1"/>
          <w:sz w:val="24"/>
          <w:szCs w:val="24"/>
        </w:rPr>
        <w:t>Third</w:t>
      </w:r>
      <w:r w:rsidR="00E333E7" w:rsidRPr="00150334">
        <w:rPr>
          <w:rFonts w:asciiTheme="minorHAnsi" w:hAnsiTheme="minorHAnsi" w:cstheme="minorHAnsi"/>
          <w:b/>
          <w:color w:val="214B54" w:themeColor="accent1"/>
          <w:sz w:val="24"/>
          <w:szCs w:val="24"/>
        </w:rPr>
        <w:t>-</w:t>
      </w:r>
      <w:r w:rsidRPr="00150334">
        <w:rPr>
          <w:rFonts w:asciiTheme="minorHAnsi" w:hAnsiTheme="minorHAnsi" w:cstheme="minorHAnsi"/>
          <w:b/>
          <w:color w:val="214B54" w:themeColor="accent1"/>
          <w:sz w:val="24"/>
          <w:szCs w:val="24"/>
        </w:rPr>
        <w:t>Party Rights Exclusion</w:t>
      </w:r>
    </w:p>
    <w:p w14:paraId="19678478" w14:textId="0DC4C814" w:rsidR="00C96778" w:rsidRPr="00150334" w:rsidRDefault="00C96778" w:rsidP="00EA45BB">
      <w:pPr>
        <w:pStyle w:val="BodyText"/>
        <w:numPr>
          <w:ilvl w:val="0"/>
          <w:numId w:val="21"/>
        </w:numPr>
        <w:tabs>
          <w:tab w:val="left" w:pos="990"/>
          <w:tab w:val="left" w:pos="2540"/>
        </w:tabs>
        <w:autoSpaceDE/>
        <w:autoSpaceDN/>
        <w:spacing w:after="200"/>
        <w:ind w:left="900" w:right="273"/>
        <w:jc w:val="both"/>
        <w:rPr>
          <w:rFonts w:asciiTheme="minorHAnsi" w:hAnsiTheme="minorHAnsi" w:cstheme="minorHAnsi"/>
        </w:rPr>
      </w:pPr>
      <w:r w:rsidRPr="00150334">
        <w:rPr>
          <w:rFonts w:asciiTheme="minorHAnsi" w:hAnsiTheme="minorHAnsi" w:cstheme="minorHAnsi"/>
        </w:rPr>
        <w:t>This Engagement is made for the benefit of the contracting parties and is not intended to benefit any third party or be enforceable by any third party and any clause relating to this Engagement are not subject to the consent of any third party.</w:t>
      </w:r>
    </w:p>
    <w:p w14:paraId="539F3127" w14:textId="69915DF5" w:rsidR="00D12CA5" w:rsidRPr="00835186" w:rsidRDefault="00C96778" w:rsidP="00D12CA5">
      <w:pPr>
        <w:pStyle w:val="BodyText"/>
        <w:numPr>
          <w:ilvl w:val="0"/>
          <w:numId w:val="21"/>
        </w:numPr>
        <w:tabs>
          <w:tab w:val="left" w:pos="990"/>
          <w:tab w:val="left" w:pos="2540"/>
        </w:tabs>
        <w:autoSpaceDE/>
        <w:autoSpaceDN/>
        <w:spacing w:after="200"/>
        <w:ind w:left="900" w:right="273"/>
        <w:jc w:val="both"/>
        <w:rPr>
          <w:rFonts w:asciiTheme="minorHAnsi" w:hAnsiTheme="minorHAnsi" w:cstheme="minorHAnsi"/>
        </w:rPr>
      </w:pPr>
      <w:r w:rsidRPr="00150334">
        <w:rPr>
          <w:rFonts w:asciiTheme="minorHAnsi" w:hAnsiTheme="minorHAnsi" w:cstheme="minorHAnsi"/>
        </w:rPr>
        <w:t>Clients or its affiliates shall have no recourse and shall bring no claim against any employees, directors, partners</w:t>
      </w:r>
      <w:r w:rsidR="001F0C3A" w:rsidRPr="00150334">
        <w:rPr>
          <w:rFonts w:asciiTheme="minorHAnsi" w:hAnsiTheme="minorHAnsi" w:cstheme="minorHAnsi"/>
        </w:rPr>
        <w:t>,</w:t>
      </w:r>
      <w:r w:rsidRPr="00150334">
        <w:rPr>
          <w:rFonts w:asciiTheme="minorHAnsi" w:hAnsiTheme="minorHAnsi" w:cstheme="minorHAnsi"/>
        </w:rPr>
        <w:t xml:space="preserve"> or representatives (whether the claim is based on breach of contract, strict liability, tort, breach of warranty etc. or otherwise) of the Firm. Any claims pertaining to this engagement can be made</w:t>
      </w:r>
      <w:r w:rsidR="001F0C3A" w:rsidRPr="00150334">
        <w:rPr>
          <w:rFonts w:asciiTheme="minorHAnsi" w:hAnsiTheme="minorHAnsi" w:cstheme="minorHAnsi"/>
        </w:rPr>
        <w:t>.</w:t>
      </w:r>
    </w:p>
    <w:p w14:paraId="1EEF7AF6" w14:textId="3036FD82" w:rsidR="000A6F6D" w:rsidRPr="00150334" w:rsidRDefault="00B014C8" w:rsidP="00EA45BB">
      <w:pPr>
        <w:pStyle w:val="BodyText"/>
        <w:numPr>
          <w:ilvl w:val="0"/>
          <w:numId w:val="20"/>
        </w:numPr>
        <w:shd w:val="clear" w:color="auto" w:fill="CCEAEE" w:themeFill="accent5" w:themeFillTint="33"/>
        <w:tabs>
          <w:tab w:val="left" w:pos="2291"/>
        </w:tabs>
        <w:autoSpaceDE/>
        <w:autoSpaceDN/>
        <w:spacing w:after="200"/>
        <w:ind w:left="360" w:right="273"/>
        <w:jc w:val="both"/>
        <w:rPr>
          <w:rFonts w:asciiTheme="minorHAnsi" w:hAnsiTheme="minorHAnsi" w:cstheme="minorHAnsi"/>
          <w:b/>
          <w:color w:val="214B54" w:themeColor="accent1"/>
          <w:sz w:val="24"/>
          <w:szCs w:val="24"/>
        </w:rPr>
      </w:pPr>
      <w:r w:rsidRPr="00150334">
        <w:rPr>
          <w:rFonts w:asciiTheme="minorHAnsi" w:hAnsiTheme="minorHAnsi" w:cstheme="minorHAnsi"/>
          <w:b/>
          <w:color w:val="214B54" w:themeColor="accent1"/>
          <w:sz w:val="24"/>
          <w:szCs w:val="24"/>
        </w:rPr>
        <w:t>D</w:t>
      </w:r>
      <w:r w:rsidRPr="00150334">
        <w:rPr>
          <w:rFonts w:asciiTheme="minorHAnsi" w:hAnsiTheme="minorHAnsi" w:cstheme="minorHAnsi"/>
          <w:b/>
          <w:color w:val="214B54" w:themeColor="accent1"/>
          <w:sz w:val="24"/>
          <w:szCs w:val="24"/>
          <w:shd w:val="clear" w:color="auto" w:fill="CCEAEE" w:themeFill="accent5" w:themeFillTint="33"/>
        </w:rPr>
        <w:t>ata Protection</w:t>
      </w:r>
    </w:p>
    <w:p w14:paraId="3EB758C8" w14:textId="40FFF08A" w:rsidR="000A6F6D" w:rsidRPr="00150334" w:rsidRDefault="000A6F6D" w:rsidP="00EA45BB">
      <w:pPr>
        <w:pStyle w:val="BodyText"/>
        <w:numPr>
          <w:ilvl w:val="0"/>
          <w:numId w:val="22"/>
        </w:numPr>
        <w:tabs>
          <w:tab w:val="left" w:pos="900"/>
          <w:tab w:val="left" w:pos="2291"/>
        </w:tabs>
        <w:autoSpaceDE/>
        <w:autoSpaceDN/>
        <w:spacing w:after="200"/>
        <w:ind w:left="990" w:right="273" w:hanging="540"/>
        <w:jc w:val="both"/>
        <w:rPr>
          <w:rFonts w:asciiTheme="minorHAnsi" w:hAnsiTheme="minorHAnsi" w:cstheme="minorHAnsi"/>
          <w:b/>
          <w:color w:val="23A4A7" w:themeColor="accent6"/>
        </w:rPr>
      </w:pPr>
      <w:r w:rsidRPr="00150334">
        <w:rPr>
          <w:rFonts w:asciiTheme="minorHAnsi" w:hAnsiTheme="minorHAnsi" w:cstheme="minorHAnsi"/>
        </w:rPr>
        <w:t>Both the parties acknowledge and agree to abide and comply with the applicable data protection laws.</w:t>
      </w:r>
    </w:p>
    <w:p w14:paraId="0B06EB42" w14:textId="6A7DCD97" w:rsidR="000A6F6D" w:rsidRPr="00150334" w:rsidRDefault="000A6F6D" w:rsidP="00EA45BB">
      <w:pPr>
        <w:pStyle w:val="BodyText"/>
        <w:numPr>
          <w:ilvl w:val="0"/>
          <w:numId w:val="20"/>
        </w:numPr>
        <w:shd w:val="clear" w:color="auto" w:fill="CCEAEE" w:themeFill="accent5" w:themeFillTint="33"/>
        <w:tabs>
          <w:tab w:val="left" w:pos="2291"/>
        </w:tabs>
        <w:autoSpaceDE/>
        <w:autoSpaceDN/>
        <w:spacing w:after="200"/>
        <w:ind w:left="360" w:right="273"/>
        <w:jc w:val="both"/>
        <w:rPr>
          <w:rFonts w:asciiTheme="minorHAnsi" w:hAnsiTheme="minorHAnsi" w:cstheme="minorHAnsi"/>
          <w:b/>
          <w:color w:val="214B54" w:themeColor="accent1"/>
          <w:sz w:val="24"/>
          <w:szCs w:val="24"/>
        </w:rPr>
      </w:pPr>
      <w:r w:rsidRPr="00150334">
        <w:rPr>
          <w:rFonts w:asciiTheme="minorHAnsi" w:hAnsiTheme="minorHAnsi" w:cstheme="minorHAnsi"/>
          <w:b/>
          <w:color w:val="214B54" w:themeColor="accent1"/>
          <w:sz w:val="24"/>
          <w:szCs w:val="24"/>
        </w:rPr>
        <w:lastRenderedPageBreak/>
        <w:t>Limitation Period</w:t>
      </w:r>
    </w:p>
    <w:p w14:paraId="2DA55331" w14:textId="6A7A7B55" w:rsidR="000A6F6D" w:rsidRPr="00150334" w:rsidRDefault="000A6F6D" w:rsidP="00EA45BB">
      <w:pPr>
        <w:pStyle w:val="BodyText"/>
        <w:numPr>
          <w:ilvl w:val="0"/>
          <w:numId w:val="23"/>
        </w:numPr>
        <w:tabs>
          <w:tab w:val="left" w:pos="2291"/>
        </w:tabs>
        <w:autoSpaceDE/>
        <w:autoSpaceDN/>
        <w:spacing w:after="200"/>
        <w:ind w:left="900" w:right="273" w:hanging="450"/>
        <w:jc w:val="both"/>
        <w:rPr>
          <w:rFonts w:asciiTheme="minorHAnsi" w:hAnsiTheme="minorHAnsi" w:cstheme="minorHAnsi"/>
        </w:rPr>
      </w:pPr>
      <w:r w:rsidRPr="00150334">
        <w:rPr>
          <w:rFonts w:asciiTheme="minorHAnsi" w:hAnsiTheme="minorHAnsi" w:cstheme="minorHAnsi"/>
        </w:rPr>
        <w:t>The Parties acknowledge and agree that the limitation period for making any claims under this Agreement shall be in accordance with the Limitation Act.</w:t>
      </w:r>
    </w:p>
    <w:p w14:paraId="67C888BD" w14:textId="48BB62BE" w:rsidR="004A502B" w:rsidRPr="00392E9F" w:rsidRDefault="000A6F6D" w:rsidP="00EA45BB">
      <w:pPr>
        <w:pStyle w:val="BodyText"/>
        <w:numPr>
          <w:ilvl w:val="0"/>
          <w:numId w:val="23"/>
        </w:numPr>
        <w:tabs>
          <w:tab w:val="left" w:pos="2291"/>
        </w:tabs>
        <w:autoSpaceDE/>
        <w:autoSpaceDN/>
        <w:spacing w:after="200"/>
        <w:ind w:left="900" w:right="273" w:hanging="450"/>
        <w:jc w:val="both"/>
        <w:rPr>
          <w:rFonts w:asciiTheme="minorHAnsi" w:hAnsiTheme="minorHAnsi" w:cstheme="minorHAnsi"/>
        </w:rPr>
      </w:pPr>
      <w:r w:rsidRPr="00150334">
        <w:rPr>
          <w:rFonts w:asciiTheme="minorHAnsi" w:hAnsiTheme="minorHAnsi" w:cstheme="minorHAnsi"/>
        </w:rPr>
        <w:t xml:space="preserve">Upon the expiry or termination of this Agreement, the provisions shall survive and any other Section or Schedule of this Agreement which by virtue of its content or </w:t>
      </w:r>
      <w:r w:rsidR="00FB7167" w:rsidRPr="00150334">
        <w:rPr>
          <w:rFonts w:asciiTheme="minorHAnsi" w:hAnsiTheme="minorHAnsi" w:cstheme="minorHAnsi"/>
        </w:rPr>
        <w:t>nature</w:t>
      </w:r>
      <w:r w:rsidRPr="00150334">
        <w:rPr>
          <w:rFonts w:asciiTheme="minorHAnsi" w:hAnsiTheme="minorHAnsi" w:cstheme="minorHAnsi"/>
        </w:rPr>
        <w:t xml:space="preserve"> ought to survive shall so survive termination.</w:t>
      </w:r>
    </w:p>
    <w:p w14:paraId="2F5F5CC1" w14:textId="75A0052A" w:rsidR="000A6F6D" w:rsidRPr="00150334" w:rsidRDefault="000A6F6D" w:rsidP="00EA45BB">
      <w:pPr>
        <w:pStyle w:val="BodyText"/>
        <w:numPr>
          <w:ilvl w:val="0"/>
          <w:numId w:val="20"/>
        </w:numPr>
        <w:shd w:val="clear" w:color="auto" w:fill="CCEAEE" w:themeFill="accent5" w:themeFillTint="33"/>
        <w:tabs>
          <w:tab w:val="left" w:pos="2291"/>
        </w:tabs>
        <w:autoSpaceDE/>
        <w:autoSpaceDN/>
        <w:spacing w:after="200"/>
        <w:ind w:left="360" w:right="273"/>
        <w:jc w:val="both"/>
        <w:rPr>
          <w:rFonts w:asciiTheme="minorHAnsi" w:hAnsiTheme="minorHAnsi" w:cstheme="minorHAnsi"/>
          <w:b/>
          <w:color w:val="214B54" w:themeColor="accent1"/>
          <w:sz w:val="24"/>
          <w:szCs w:val="24"/>
        </w:rPr>
      </w:pPr>
      <w:r w:rsidRPr="00150334">
        <w:rPr>
          <w:rFonts w:asciiTheme="minorHAnsi" w:hAnsiTheme="minorHAnsi" w:cstheme="minorHAnsi"/>
          <w:b/>
          <w:color w:val="214B54" w:themeColor="accent1"/>
          <w:sz w:val="24"/>
          <w:szCs w:val="24"/>
        </w:rPr>
        <w:t>Severability</w:t>
      </w:r>
    </w:p>
    <w:p w14:paraId="48F3B1FD" w14:textId="4A5A83C0" w:rsidR="000A6F6D" w:rsidRPr="00150334" w:rsidRDefault="000A6F6D" w:rsidP="00EA45BB">
      <w:pPr>
        <w:pStyle w:val="BodyText"/>
        <w:numPr>
          <w:ilvl w:val="0"/>
          <w:numId w:val="24"/>
        </w:numPr>
        <w:tabs>
          <w:tab w:val="left" w:pos="2291"/>
        </w:tabs>
        <w:autoSpaceDE/>
        <w:autoSpaceDN/>
        <w:spacing w:after="200"/>
        <w:ind w:left="990" w:right="273" w:hanging="540"/>
        <w:jc w:val="both"/>
        <w:rPr>
          <w:rFonts w:asciiTheme="minorHAnsi" w:hAnsiTheme="minorHAnsi" w:cstheme="minorHAnsi"/>
          <w:color w:val="000000" w:themeColor="text1"/>
        </w:rPr>
      </w:pPr>
      <w:r w:rsidRPr="00150334">
        <w:rPr>
          <w:rFonts w:asciiTheme="minorHAnsi" w:hAnsiTheme="minorHAnsi" w:cstheme="minorHAnsi"/>
        </w:rPr>
        <w:t xml:space="preserve">If any part of these Terms of Reference is held to be invalid or unenforceable, the remainder of these </w:t>
      </w:r>
      <w:r w:rsidRPr="00150334">
        <w:rPr>
          <w:rFonts w:asciiTheme="minorHAnsi" w:hAnsiTheme="minorHAnsi" w:cstheme="minorHAnsi"/>
          <w:color w:val="000000" w:themeColor="text1"/>
        </w:rPr>
        <w:t>Terms of Reference will continue in full force and effect.</w:t>
      </w:r>
    </w:p>
    <w:p w14:paraId="10391360" w14:textId="649DA11D" w:rsidR="000A6F6D" w:rsidRPr="00150334" w:rsidRDefault="00E41574" w:rsidP="00EA45BB">
      <w:pPr>
        <w:pStyle w:val="BodyText"/>
        <w:numPr>
          <w:ilvl w:val="0"/>
          <w:numId w:val="20"/>
        </w:numPr>
        <w:shd w:val="clear" w:color="auto" w:fill="CCEAEE" w:themeFill="accent5" w:themeFillTint="33"/>
        <w:tabs>
          <w:tab w:val="left" w:pos="2291"/>
        </w:tabs>
        <w:autoSpaceDE/>
        <w:autoSpaceDN/>
        <w:spacing w:after="200"/>
        <w:ind w:left="360" w:right="273"/>
        <w:jc w:val="both"/>
        <w:rPr>
          <w:rFonts w:asciiTheme="minorHAnsi" w:hAnsiTheme="minorHAnsi" w:cstheme="minorHAnsi"/>
          <w:b/>
          <w:color w:val="214B54" w:themeColor="accent1"/>
          <w:sz w:val="22"/>
          <w:szCs w:val="22"/>
        </w:rPr>
      </w:pPr>
      <w:r w:rsidRPr="00150334">
        <w:rPr>
          <w:rFonts w:asciiTheme="minorHAnsi" w:hAnsiTheme="minorHAnsi" w:cstheme="minorHAnsi"/>
          <w:b/>
          <w:color w:val="214B54" w:themeColor="accent1"/>
          <w:sz w:val="22"/>
          <w:szCs w:val="22"/>
        </w:rPr>
        <w:t xml:space="preserve"> </w:t>
      </w:r>
      <w:r w:rsidR="000A6F6D" w:rsidRPr="00150334">
        <w:rPr>
          <w:rFonts w:asciiTheme="minorHAnsi" w:hAnsiTheme="minorHAnsi" w:cstheme="minorHAnsi"/>
          <w:b/>
          <w:color w:val="214B54" w:themeColor="accent1"/>
          <w:sz w:val="22"/>
          <w:szCs w:val="22"/>
        </w:rPr>
        <w:t>Notices</w:t>
      </w:r>
    </w:p>
    <w:p w14:paraId="41207F97" w14:textId="3E264F0F" w:rsidR="000A6F6D" w:rsidRPr="00150334" w:rsidRDefault="000A6F6D" w:rsidP="00EA45BB">
      <w:pPr>
        <w:pStyle w:val="BodyText"/>
        <w:numPr>
          <w:ilvl w:val="0"/>
          <w:numId w:val="27"/>
        </w:numPr>
        <w:tabs>
          <w:tab w:val="left" w:pos="2291"/>
        </w:tabs>
        <w:autoSpaceDE/>
        <w:autoSpaceDN/>
        <w:spacing w:after="200"/>
        <w:ind w:left="720" w:right="273"/>
        <w:jc w:val="both"/>
        <w:rPr>
          <w:rFonts w:asciiTheme="minorHAnsi" w:hAnsiTheme="minorHAnsi" w:cstheme="minorHAnsi"/>
          <w:color w:val="000000" w:themeColor="text1"/>
        </w:rPr>
      </w:pPr>
      <w:r w:rsidRPr="00150334">
        <w:rPr>
          <w:rFonts w:asciiTheme="minorHAnsi" w:hAnsiTheme="minorHAnsi" w:cstheme="minorHAnsi"/>
          <w:color w:val="000000" w:themeColor="text1"/>
        </w:rPr>
        <w:t xml:space="preserve">All notices, requests, waivers and other communications ("Notices") shall be deemed to be delivered as provided herein: (a) if delivered to the addressee ("Receiving Party") by hand: upon the Notice being acknowledged by written receipt by the Receiving Party; (b) if sent by facsimile: upon the receipt of transmission report confirming transmission; (c) if dispatched by Registered prepaid postage: upon the lapse of the 5th (fifth) day of such dispatch; (d) if sent via an overnight courier: upon receipt (evidenced by proof of delivery). The Notices shall be addressed to the parties </w:t>
      </w:r>
      <w:proofErr w:type="gramStart"/>
      <w:r w:rsidRPr="00150334">
        <w:rPr>
          <w:rFonts w:asciiTheme="minorHAnsi" w:hAnsiTheme="minorHAnsi" w:cstheme="minorHAnsi"/>
          <w:color w:val="000000" w:themeColor="text1"/>
        </w:rPr>
        <w:t>at</w:t>
      </w:r>
      <w:proofErr w:type="gramEnd"/>
      <w:r w:rsidRPr="00150334">
        <w:rPr>
          <w:rFonts w:asciiTheme="minorHAnsi" w:hAnsiTheme="minorHAnsi" w:cstheme="minorHAnsi"/>
          <w:color w:val="000000" w:themeColor="text1"/>
        </w:rPr>
        <w:t xml:space="preserve"> the contact details provided in the Engagement Letter. Each party shall promptly inform the other Parties of any change to his/its contact details.</w:t>
      </w:r>
    </w:p>
    <w:p w14:paraId="0A35531E" w14:textId="56F7C813" w:rsidR="000A6F6D" w:rsidRPr="00150334" w:rsidRDefault="000A6F6D" w:rsidP="00EA45BB">
      <w:pPr>
        <w:pStyle w:val="BodyText"/>
        <w:numPr>
          <w:ilvl w:val="0"/>
          <w:numId w:val="20"/>
        </w:numPr>
        <w:shd w:val="clear" w:color="auto" w:fill="CCEAEE" w:themeFill="accent5" w:themeFillTint="33"/>
        <w:tabs>
          <w:tab w:val="left" w:pos="2291"/>
        </w:tabs>
        <w:autoSpaceDE/>
        <w:autoSpaceDN/>
        <w:spacing w:after="200"/>
        <w:ind w:left="360" w:right="273"/>
        <w:jc w:val="both"/>
        <w:rPr>
          <w:rFonts w:asciiTheme="minorHAnsi" w:hAnsiTheme="minorHAnsi" w:cstheme="minorHAnsi"/>
          <w:b/>
          <w:color w:val="214B54" w:themeColor="accent1"/>
          <w:sz w:val="24"/>
          <w:szCs w:val="24"/>
        </w:rPr>
      </w:pPr>
      <w:r w:rsidRPr="00150334">
        <w:rPr>
          <w:rFonts w:asciiTheme="minorHAnsi" w:hAnsiTheme="minorHAnsi" w:cstheme="minorHAnsi"/>
          <w:b/>
          <w:color w:val="214B54" w:themeColor="accent1"/>
          <w:sz w:val="24"/>
          <w:szCs w:val="24"/>
        </w:rPr>
        <w:t>Governing Law and Dispute Resolution</w:t>
      </w:r>
    </w:p>
    <w:p w14:paraId="180AADF4" w14:textId="277DC6FA" w:rsidR="000A6F6D" w:rsidRPr="00150334" w:rsidRDefault="000A6F6D" w:rsidP="00EA45BB">
      <w:pPr>
        <w:pStyle w:val="BodyText"/>
        <w:numPr>
          <w:ilvl w:val="0"/>
          <w:numId w:val="25"/>
        </w:numPr>
        <w:tabs>
          <w:tab w:val="left" w:pos="2291"/>
        </w:tabs>
        <w:autoSpaceDE/>
        <w:autoSpaceDN/>
        <w:spacing w:after="200"/>
        <w:ind w:right="273"/>
        <w:jc w:val="both"/>
        <w:rPr>
          <w:rFonts w:asciiTheme="minorHAnsi" w:hAnsiTheme="minorHAnsi" w:cstheme="minorHAnsi"/>
        </w:rPr>
      </w:pPr>
      <w:r w:rsidRPr="00150334">
        <w:rPr>
          <w:rFonts w:asciiTheme="minorHAnsi" w:hAnsiTheme="minorHAnsi" w:cstheme="minorHAnsi"/>
        </w:rPr>
        <w:t>This Agreement, and any non-contractual obligations arising out of this Agreement or the Services, shall be governed by, and construed in accordance with, the laws of India. Any dispute arising in respect of it shall be subject to the exclusive jurisdiction of New Delhi courts.</w:t>
      </w:r>
    </w:p>
    <w:p w14:paraId="0E325FD2" w14:textId="1F4ACC92" w:rsidR="001B74CB" w:rsidRPr="00150334" w:rsidRDefault="000A6F6D" w:rsidP="00EA45BB">
      <w:pPr>
        <w:pStyle w:val="BodyText"/>
        <w:numPr>
          <w:ilvl w:val="0"/>
          <w:numId w:val="25"/>
        </w:numPr>
        <w:tabs>
          <w:tab w:val="left" w:pos="2291"/>
        </w:tabs>
        <w:autoSpaceDE/>
        <w:autoSpaceDN/>
        <w:spacing w:after="200"/>
        <w:ind w:right="273"/>
        <w:jc w:val="both"/>
        <w:rPr>
          <w:rFonts w:asciiTheme="minorHAnsi" w:hAnsiTheme="minorHAnsi" w:cstheme="minorHAnsi"/>
        </w:rPr>
      </w:pPr>
      <w:r w:rsidRPr="00150334">
        <w:rPr>
          <w:rFonts w:asciiTheme="minorHAnsi" w:hAnsiTheme="minorHAnsi" w:cstheme="minorHAnsi"/>
        </w:rPr>
        <w:t>All and any dispute arising out of or in connection with this contract, including any question regarding its existence, validity or termination, shall be referred to and finally resolved by arbitration in New Delhi in accordance with the provisions of the Arbitration and Conciliation Act, 1996 for the time being in force at the commencement of the arbitration, which rules are deemed to be incorporated by reference in this clause. The parties agree to refer the dispute to a sole arbitrator mutually appointed by both the parties. The proceedings of the Arbitration shall be in the English language.</w:t>
      </w:r>
    </w:p>
    <w:p w14:paraId="28AC8EF7" w14:textId="77777777" w:rsidR="001B74CB" w:rsidRPr="00150334" w:rsidRDefault="001B74CB" w:rsidP="001B74CB">
      <w:pPr>
        <w:pStyle w:val="BodyText"/>
        <w:tabs>
          <w:tab w:val="left" w:pos="2291"/>
        </w:tabs>
        <w:autoSpaceDE/>
        <w:autoSpaceDN/>
        <w:spacing w:after="200"/>
        <w:ind w:right="273"/>
        <w:jc w:val="both"/>
        <w:rPr>
          <w:rFonts w:asciiTheme="minorHAnsi" w:hAnsiTheme="minorHAnsi" w:cstheme="minorHAnsi"/>
        </w:rPr>
      </w:pPr>
    </w:p>
    <w:p w14:paraId="1365D125" w14:textId="77777777" w:rsidR="006F533B" w:rsidRDefault="006F533B" w:rsidP="00AA0D51">
      <w:pPr>
        <w:ind w:right="273" w:firstLine="142"/>
        <w:jc w:val="center"/>
        <w:rPr>
          <w:rFonts w:eastAsia="Times New Roman" w:cstheme="minorHAnsi"/>
          <w:bCs/>
          <w:color w:val="1D4067" w:themeColor="accent3"/>
          <w:sz w:val="40"/>
          <w:szCs w:val="40"/>
          <w:lang w:val="en-GB"/>
        </w:rPr>
      </w:pPr>
    </w:p>
    <w:p w14:paraId="29C5C3C1" w14:textId="77777777" w:rsidR="00D12CA5" w:rsidRDefault="00D12CA5" w:rsidP="00AA0D51">
      <w:pPr>
        <w:ind w:right="273" w:firstLine="142"/>
        <w:jc w:val="center"/>
        <w:rPr>
          <w:rFonts w:eastAsia="Times New Roman" w:cstheme="minorHAnsi"/>
          <w:bCs/>
          <w:color w:val="1D4067" w:themeColor="accent3"/>
          <w:sz w:val="40"/>
          <w:szCs w:val="40"/>
          <w:lang w:val="en-GB"/>
        </w:rPr>
      </w:pPr>
    </w:p>
    <w:p w14:paraId="33FD9EFE" w14:textId="77777777" w:rsidR="00D12CA5" w:rsidRPr="00150334" w:rsidRDefault="00D12CA5" w:rsidP="00AA0D51">
      <w:pPr>
        <w:ind w:right="273" w:firstLine="142"/>
        <w:jc w:val="center"/>
        <w:rPr>
          <w:rFonts w:eastAsia="Times New Roman" w:cstheme="minorHAnsi"/>
          <w:bCs/>
          <w:color w:val="1D4067" w:themeColor="accent3"/>
          <w:sz w:val="40"/>
          <w:szCs w:val="40"/>
          <w:lang w:val="en-GB"/>
        </w:rPr>
      </w:pPr>
    </w:p>
    <w:p w14:paraId="5A3F13D9" w14:textId="77777777" w:rsidR="0024343B" w:rsidRDefault="0024343B" w:rsidP="00E81908">
      <w:pPr>
        <w:ind w:right="273"/>
        <w:rPr>
          <w:rFonts w:eastAsia="Times New Roman" w:cstheme="minorHAnsi"/>
          <w:bCs/>
          <w:color w:val="1D4067" w:themeColor="accent3"/>
          <w:sz w:val="40"/>
          <w:szCs w:val="40"/>
          <w:lang w:val="en-GB"/>
        </w:rPr>
      </w:pPr>
    </w:p>
    <w:p w14:paraId="2CA56741" w14:textId="016EEB45" w:rsidR="00A43E92" w:rsidRDefault="00A43E92" w:rsidP="007C0D2F">
      <w:pPr>
        <w:ind w:right="273"/>
        <w:rPr>
          <w:rFonts w:eastAsia="Times New Roman" w:cstheme="minorHAnsi"/>
          <w:bCs/>
          <w:color w:val="1D4067" w:themeColor="accent3"/>
          <w:sz w:val="40"/>
          <w:szCs w:val="40"/>
          <w:lang w:val="en-GB"/>
        </w:rPr>
      </w:pPr>
    </w:p>
    <w:p w14:paraId="71B809DA" w14:textId="77777777" w:rsidR="00835186" w:rsidRDefault="00835186" w:rsidP="007C0D2F">
      <w:pPr>
        <w:ind w:right="273"/>
        <w:rPr>
          <w:rFonts w:eastAsia="Times New Roman" w:cstheme="minorHAnsi"/>
          <w:bCs/>
          <w:color w:val="1D4067" w:themeColor="accent3"/>
          <w:sz w:val="40"/>
          <w:szCs w:val="40"/>
          <w:lang w:val="en-GB"/>
        </w:rPr>
      </w:pPr>
    </w:p>
    <w:p w14:paraId="1D53D79B" w14:textId="77777777" w:rsidR="00835186" w:rsidRPr="00150334" w:rsidRDefault="00835186" w:rsidP="007C0D2F">
      <w:pPr>
        <w:ind w:right="273"/>
        <w:rPr>
          <w:rFonts w:eastAsia="Times New Roman" w:cstheme="minorHAnsi"/>
          <w:bCs/>
          <w:color w:val="1D4067" w:themeColor="accent3"/>
          <w:sz w:val="40"/>
          <w:szCs w:val="40"/>
          <w:lang w:val="en-GB"/>
        </w:rPr>
      </w:pPr>
    </w:p>
    <w:p w14:paraId="14C017A2" w14:textId="29B9F9F7" w:rsidR="00AA0D51" w:rsidRPr="00150334" w:rsidRDefault="001B74CB" w:rsidP="00C446CD">
      <w:pPr>
        <w:ind w:right="273"/>
        <w:jc w:val="center"/>
        <w:rPr>
          <w:rFonts w:eastAsia="Times New Roman" w:cstheme="minorHAnsi"/>
          <w:bCs/>
          <w:color w:val="FFC000"/>
          <w:sz w:val="40"/>
          <w:szCs w:val="40"/>
          <w:lang w:val="en-GB"/>
        </w:rPr>
      </w:pPr>
      <w:r w:rsidRPr="00150334">
        <w:rPr>
          <w:rFonts w:eastAsia="Times New Roman" w:cstheme="minorHAnsi"/>
          <w:bCs/>
          <w:color w:val="1D4067" w:themeColor="accent3"/>
          <w:sz w:val="40"/>
          <w:szCs w:val="40"/>
          <w:lang w:val="en-GB"/>
        </w:rPr>
        <w:lastRenderedPageBreak/>
        <w:t xml:space="preserve">Annexure </w:t>
      </w:r>
      <w:r w:rsidR="002239B1">
        <w:rPr>
          <w:rFonts w:eastAsia="Times New Roman" w:cstheme="minorHAnsi"/>
          <w:bCs/>
          <w:color w:val="1D4067" w:themeColor="accent3"/>
          <w:sz w:val="40"/>
          <w:szCs w:val="40"/>
          <w:lang w:val="en-GB"/>
        </w:rPr>
        <w:t>C</w:t>
      </w:r>
      <w:r w:rsidRPr="00150334">
        <w:rPr>
          <w:rFonts w:eastAsia="Times New Roman" w:cstheme="minorHAnsi"/>
          <w:bCs/>
          <w:color w:val="1D4067" w:themeColor="accent3"/>
          <w:sz w:val="40"/>
          <w:szCs w:val="40"/>
          <w:lang w:val="en-GB"/>
        </w:rPr>
        <w:t xml:space="preserve"> - </w:t>
      </w:r>
      <w:r w:rsidRPr="00150334">
        <w:rPr>
          <w:rFonts w:eastAsia="Times New Roman" w:cstheme="minorHAnsi"/>
          <w:bCs/>
          <w:color w:val="FFC000"/>
          <w:sz w:val="40"/>
          <w:szCs w:val="40"/>
          <w:lang w:val="en-GB"/>
        </w:rPr>
        <w:t>Limitations and Constraints</w:t>
      </w:r>
      <w:bookmarkStart w:id="6" w:name="_Hlk136609533"/>
    </w:p>
    <w:p w14:paraId="67B77A05" w14:textId="0B383BEB" w:rsidR="00AA0D51" w:rsidRPr="00150334" w:rsidRDefault="00AA0D51" w:rsidP="00BB4DED">
      <w:pPr>
        <w:ind w:right="273"/>
        <w:rPr>
          <w:rFonts w:eastAsia="Times New Roman" w:cstheme="minorHAnsi"/>
          <w:bCs/>
          <w:color w:val="FFC000"/>
          <w:sz w:val="36"/>
          <w:szCs w:val="36"/>
          <w:lang w:val="en-GB"/>
        </w:rPr>
      </w:pPr>
    </w:p>
    <w:p w14:paraId="51C21E32" w14:textId="556C94EC" w:rsidR="001B74CB" w:rsidRPr="00150334" w:rsidRDefault="00173B72" w:rsidP="00AA0D51">
      <w:pPr>
        <w:pStyle w:val="BodyText"/>
        <w:ind w:right="273"/>
        <w:jc w:val="both"/>
        <w:rPr>
          <w:rFonts w:asciiTheme="minorHAnsi" w:hAnsiTheme="minorHAnsi" w:cstheme="minorHAnsi"/>
          <w:b/>
          <w:bCs/>
          <w:color w:val="141719" w:themeColor="background2" w:themeShade="1A"/>
        </w:rPr>
      </w:pPr>
      <w:r w:rsidRPr="00173B72">
        <w:rPr>
          <w:rFonts w:ascii="TT Norms Bold" w:hAnsi="TT Norms Bold" w:cstheme="minorHAnsi"/>
          <w:b/>
          <w:bCs/>
          <w:color w:val="4D89CD" w:themeColor="accent3" w:themeTint="99"/>
        </w:rPr>
        <w:t xml:space="preserve">Delhi</w:t>
      </w:r>
      <w:r w:rsidR="001B74CB" w:rsidRPr="00150334">
        <w:rPr>
          <w:rFonts w:asciiTheme="minorHAnsi" w:hAnsiTheme="minorHAnsi" w:cstheme="minorHAnsi"/>
          <w:b/>
          <w:bCs/>
          <w:color w:val="141719" w:themeColor="background2" w:themeShade="1A"/>
        </w:rPr>
        <w:t xml:space="preserve"> (“SPC”) expect our activities under this arrangement to be subject to the following limitations and constraints:</w:t>
      </w:r>
    </w:p>
    <w:p w14:paraId="6FAE4BDA" w14:textId="192622DF" w:rsidR="00AA0D51" w:rsidRPr="00150334" w:rsidRDefault="00AA0D51" w:rsidP="00AA0D51">
      <w:pPr>
        <w:pStyle w:val="BodyText"/>
        <w:ind w:right="273"/>
        <w:jc w:val="both"/>
        <w:rPr>
          <w:rFonts w:asciiTheme="minorHAnsi" w:hAnsiTheme="minorHAnsi" w:cstheme="minorHAnsi"/>
        </w:rPr>
      </w:pPr>
    </w:p>
    <w:p w14:paraId="1C47FC90" w14:textId="42D15741" w:rsidR="001B74CB" w:rsidRPr="00150334" w:rsidRDefault="001B74CB" w:rsidP="00EA45BB">
      <w:pPr>
        <w:pStyle w:val="BodyText"/>
        <w:numPr>
          <w:ilvl w:val="0"/>
          <w:numId w:val="26"/>
        </w:numPr>
        <w:ind w:right="273"/>
        <w:jc w:val="both"/>
        <w:rPr>
          <w:rFonts w:asciiTheme="minorHAnsi" w:hAnsiTheme="minorHAnsi" w:cstheme="minorHAnsi"/>
        </w:rPr>
      </w:pPr>
      <w:r w:rsidRPr="00150334">
        <w:rPr>
          <w:rFonts w:asciiTheme="minorHAnsi" w:hAnsiTheme="minorHAnsi" w:cstheme="minorHAnsi"/>
        </w:rPr>
        <w:t xml:space="preserve">Any changes to the agreed scope of services must be agreed between SPC and the Client, subject to agreed timelines and charges. Changes to the scope will also be reflected in Deliverable relating to that part of the Service and acceptance of </w:t>
      </w:r>
      <w:r w:rsidR="00657370" w:rsidRPr="00150334">
        <w:rPr>
          <w:rFonts w:asciiTheme="minorHAnsi" w:hAnsiTheme="minorHAnsi" w:cstheme="minorHAnsi"/>
        </w:rPr>
        <w:t>d</w:t>
      </w:r>
      <w:r w:rsidRPr="00150334">
        <w:rPr>
          <w:rFonts w:asciiTheme="minorHAnsi" w:hAnsiTheme="minorHAnsi" w:cstheme="minorHAnsi"/>
        </w:rPr>
        <w:t>eliverable will indicate acceptance of 'that part of the amended scope of service. Unless expressly agreed in writing, any further work we may carry out in connection with the Services {whether agreed in writing) will be carried out as part of this Engagement Letter and subject to its terms.</w:t>
      </w:r>
    </w:p>
    <w:p w14:paraId="3C553193" w14:textId="77777777" w:rsidR="00AA0D51" w:rsidRPr="00150334" w:rsidRDefault="00AA0D51" w:rsidP="00AA0D51">
      <w:pPr>
        <w:pStyle w:val="BodyText"/>
        <w:ind w:left="720" w:right="273"/>
        <w:jc w:val="both"/>
        <w:rPr>
          <w:rFonts w:asciiTheme="minorHAnsi" w:hAnsiTheme="minorHAnsi" w:cstheme="minorHAnsi"/>
        </w:rPr>
      </w:pPr>
    </w:p>
    <w:p w14:paraId="3B0BA52B" w14:textId="169E9372" w:rsidR="001B74CB" w:rsidRPr="00150334" w:rsidRDefault="001B74CB" w:rsidP="00EA45BB">
      <w:pPr>
        <w:pStyle w:val="BodyText"/>
        <w:numPr>
          <w:ilvl w:val="0"/>
          <w:numId w:val="26"/>
        </w:numPr>
        <w:ind w:right="273"/>
        <w:jc w:val="both"/>
        <w:rPr>
          <w:rFonts w:asciiTheme="minorHAnsi" w:hAnsiTheme="minorHAnsi" w:cstheme="minorHAnsi"/>
        </w:rPr>
      </w:pPr>
      <w:r w:rsidRPr="00150334">
        <w:rPr>
          <w:rFonts w:asciiTheme="minorHAnsi" w:hAnsiTheme="minorHAnsi" w:cstheme="minorHAnsi"/>
        </w:rPr>
        <w:t xml:space="preserve">SPC will be entitled to use and rely on information and data furnished, whether by way of verbal discussions or in writing, by the Client or others without being obliged to independently verify or investigate into the information provided. The performance of the Services will be dependent upon the Client and anyone acting on their behalf having provided SPC accurate and complete versions of materials and information requested </w:t>
      </w:r>
      <w:r w:rsidR="008C03E0" w:rsidRPr="00150334">
        <w:rPr>
          <w:rFonts w:asciiTheme="minorHAnsi" w:hAnsiTheme="minorHAnsi" w:cstheme="minorHAnsi"/>
        </w:rPr>
        <w:t>during</w:t>
      </w:r>
      <w:r w:rsidRPr="00150334">
        <w:rPr>
          <w:rFonts w:asciiTheme="minorHAnsi" w:hAnsiTheme="minorHAnsi" w:cstheme="minorHAnsi"/>
        </w:rPr>
        <w:t xml:space="preserve"> the Engagement.</w:t>
      </w:r>
    </w:p>
    <w:p w14:paraId="73F6C329" w14:textId="77777777" w:rsidR="00AA0D51" w:rsidRPr="00150334" w:rsidRDefault="00AA0D51" w:rsidP="00AA0D51">
      <w:pPr>
        <w:pStyle w:val="BodyText"/>
        <w:ind w:right="273"/>
        <w:jc w:val="both"/>
        <w:rPr>
          <w:rFonts w:asciiTheme="minorHAnsi" w:hAnsiTheme="minorHAnsi" w:cstheme="minorHAnsi"/>
        </w:rPr>
      </w:pPr>
    </w:p>
    <w:p w14:paraId="1332A515" w14:textId="4531C284" w:rsidR="00AA0D51" w:rsidRPr="00150334" w:rsidRDefault="00AA0D51" w:rsidP="00EA45BB">
      <w:pPr>
        <w:pStyle w:val="BodyText"/>
        <w:numPr>
          <w:ilvl w:val="0"/>
          <w:numId w:val="26"/>
        </w:numPr>
        <w:ind w:right="273"/>
        <w:jc w:val="both"/>
        <w:rPr>
          <w:rFonts w:asciiTheme="minorHAnsi" w:hAnsiTheme="minorHAnsi" w:cstheme="minorHAnsi"/>
        </w:rPr>
      </w:pPr>
      <w:r w:rsidRPr="00150334">
        <w:rPr>
          <w:rFonts w:asciiTheme="minorHAnsi" w:hAnsiTheme="minorHAnsi" w:cstheme="minorHAnsi"/>
        </w:rPr>
        <w:t>By providing the Services, SPC does not imply, and it should not be construed that SPC has verified any of the information provided to it. SPC 's performance shall be dependent upon the timely performance of the Client's responsibilities under the Engagement Letter and timely decisions and approvals of the Client in connection with tine Services. Conclusions of SPC shall be based on the assumptions, forecasts and other information given by/on behalf of the Client and on the basis that the Client has checked the relevance and materiality of any specific information with respect to the current engagement with SPC. It is understood that any omissions, inaccuracies</w:t>
      </w:r>
      <w:r w:rsidR="00753A28" w:rsidRPr="00150334">
        <w:rPr>
          <w:rFonts w:asciiTheme="minorHAnsi" w:hAnsiTheme="minorHAnsi" w:cstheme="minorHAnsi"/>
        </w:rPr>
        <w:t>,</w:t>
      </w:r>
      <w:r w:rsidRPr="00150334">
        <w:rPr>
          <w:rFonts w:asciiTheme="minorHAnsi" w:hAnsiTheme="minorHAnsi" w:cstheme="minorHAnsi"/>
        </w:rPr>
        <w:t xml:space="preserve"> or misstatements by the Client while providing the information may materially affect the performance or effectiveness of the Services provided by SPC. Accordingly, SPC assumes no responsibility for any errors in the information, including the technical information, furnished by the Client and their impact </w:t>
      </w:r>
      <w:r w:rsidRPr="00150334">
        <w:rPr>
          <w:rFonts w:asciiTheme="minorHAnsi" w:hAnsiTheme="minorHAnsi" w:cstheme="minorHAnsi"/>
          <w:b/>
          <w:bCs/>
        </w:rPr>
        <w:t xml:space="preserve">on the </w:t>
      </w:r>
      <w:r w:rsidRPr="00150334">
        <w:rPr>
          <w:rFonts w:asciiTheme="minorHAnsi" w:hAnsiTheme="minorHAnsi" w:cstheme="minorHAnsi"/>
        </w:rPr>
        <w:t>Services.</w:t>
      </w:r>
    </w:p>
    <w:p w14:paraId="7FAB7888" w14:textId="77777777" w:rsidR="00AA0D51" w:rsidRPr="00150334" w:rsidRDefault="00AA0D51" w:rsidP="00AA0D51">
      <w:pPr>
        <w:pStyle w:val="BodyText"/>
        <w:ind w:right="273"/>
        <w:jc w:val="both"/>
        <w:rPr>
          <w:rFonts w:asciiTheme="minorHAnsi" w:hAnsiTheme="minorHAnsi" w:cstheme="minorHAnsi"/>
        </w:rPr>
      </w:pPr>
    </w:p>
    <w:p w14:paraId="676782EF" w14:textId="05BF9D9C" w:rsidR="00AA0D51" w:rsidRPr="00150334" w:rsidRDefault="00AA0D51" w:rsidP="00EA45BB">
      <w:pPr>
        <w:pStyle w:val="BodyText"/>
        <w:numPr>
          <w:ilvl w:val="0"/>
          <w:numId w:val="26"/>
        </w:numPr>
        <w:ind w:right="273"/>
        <w:jc w:val="both"/>
        <w:rPr>
          <w:rFonts w:asciiTheme="minorHAnsi" w:hAnsiTheme="minorHAnsi" w:cstheme="minorHAnsi"/>
        </w:rPr>
      </w:pPr>
      <w:r w:rsidRPr="00150334">
        <w:rPr>
          <w:rFonts w:asciiTheme="minorHAnsi" w:hAnsiTheme="minorHAnsi" w:cstheme="minorHAnsi"/>
        </w:rPr>
        <w:t>Adoption of the work and findings of SPC in providing the Services shall be at the discretion of the Client and as its own informed decision.</w:t>
      </w:r>
    </w:p>
    <w:p w14:paraId="10F8DDEF" w14:textId="236BD7EB" w:rsidR="00AA0D51" w:rsidRPr="00150334" w:rsidRDefault="00AA0D51" w:rsidP="00AA0D51">
      <w:pPr>
        <w:pStyle w:val="ListParagraph"/>
        <w:spacing w:after="60"/>
        <w:rPr>
          <w:rFonts w:cstheme="minorHAnsi"/>
        </w:rPr>
      </w:pPr>
    </w:p>
    <w:p w14:paraId="2729FDC3" w14:textId="1FD84803" w:rsidR="00AA0D51" w:rsidRPr="00150334" w:rsidRDefault="00AA0D51" w:rsidP="00EA45BB">
      <w:pPr>
        <w:pStyle w:val="BodyText"/>
        <w:numPr>
          <w:ilvl w:val="0"/>
          <w:numId w:val="26"/>
        </w:numPr>
        <w:ind w:right="273"/>
        <w:jc w:val="both"/>
        <w:rPr>
          <w:rFonts w:asciiTheme="minorHAnsi" w:hAnsiTheme="minorHAnsi" w:cstheme="minorHAnsi"/>
        </w:rPr>
      </w:pPr>
      <w:r w:rsidRPr="00150334">
        <w:rPr>
          <w:rFonts w:asciiTheme="minorHAnsi" w:hAnsiTheme="minorHAnsi" w:cstheme="minorHAnsi"/>
        </w:rPr>
        <w:t>In the performance of the Services, SPC will not perform any evaluation of internal controls and procedures for financial reporting upon which the Client's management can base its assertion in connection with the Companies Act, 2013 of Republic of India or the Sarbanes-Oxley Act of 2002 of the United States of America or related rules or regulations.</w:t>
      </w:r>
    </w:p>
    <w:p w14:paraId="06700AE2" w14:textId="77777777" w:rsidR="00AA0D51" w:rsidRPr="00150334" w:rsidRDefault="00AA0D51" w:rsidP="00AA0D51">
      <w:pPr>
        <w:pStyle w:val="ListParagraph"/>
        <w:spacing w:after="120"/>
        <w:rPr>
          <w:rFonts w:cstheme="minorHAnsi"/>
        </w:rPr>
      </w:pPr>
    </w:p>
    <w:p w14:paraId="48D09EFC" w14:textId="0AE89E27" w:rsidR="00AA0D51" w:rsidRPr="00150334" w:rsidRDefault="00AA0D51" w:rsidP="00EA45BB">
      <w:pPr>
        <w:pStyle w:val="BodyText"/>
        <w:numPr>
          <w:ilvl w:val="0"/>
          <w:numId w:val="26"/>
        </w:numPr>
        <w:ind w:right="273"/>
        <w:jc w:val="both"/>
        <w:rPr>
          <w:rFonts w:asciiTheme="minorHAnsi" w:hAnsiTheme="minorHAnsi" w:cstheme="minorHAnsi"/>
        </w:rPr>
      </w:pPr>
      <w:r w:rsidRPr="00150334">
        <w:rPr>
          <w:rFonts w:asciiTheme="minorHAnsi" w:hAnsiTheme="minorHAnsi" w:cstheme="minorHAnsi"/>
        </w:rPr>
        <w:t>SPC will not express any opinion on (a) the financial statements of the Client as of any date or for any period, (b) any financial data or other information, including any forecasts or projections or other forward-looking information, included or referred to in our report, (c) the merits of the transaction or (d) future operations of the Client (e) the fairness of the contemplated terms of the transaction or the fairness or accuracy of any financial information.</w:t>
      </w:r>
    </w:p>
    <w:p w14:paraId="645185F5" w14:textId="4A2F561D" w:rsidR="00AA0D51" w:rsidRPr="00150334" w:rsidRDefault="00AA0D51" w:rsidP="00AA0D51">
      <w:pPr>
        <w:pStyle w:val="ListParagraph"/>
        <w:spacing w:after="120"/>
        <w:rPr>
          <w:rFonts w:cstheme="minorHAnsi"/>
        </w:rPr>
      </w:pPr>
    </w:p>
    <w:p w14:paraId="73F6F63D" w14:textId="17446DF7" w:rsidR="00AA0D51" w:rsidRPr="00150334" w:rsidRDefault="00AA0D51" w:rsidP="00EA45BB">
      <w:pPr>
        <w:pStyle w:val="BodyText"/>
        <w:numPr>
          <w:ilvl w:val="0"/>
          <w:numId w:val="26"/>
        </w:numPr>
        <w:ind w:right="273"/>
        <w:jc w:val="both"/>
        <w:rPr>
          <w:rFonts w:asciiTheme="minorHAnsi" w:hAnsiTheme="minorHAnsi" w:cstheme="minorHAnsi"/>
        </w:rPr>
      </w:pPr>
      <w:r w:rsidRPr="00150334">
        <w:rPr>
          <w:rFonts w:asciiTheme="minorHAnsi" w:hAnsiTheme="minorHAnsi" w:cstheme="minorHAnsi"/>
        </w:rPr>
        <w:t xml:space="preserve">The performance of the Services does not constitute (i) a recommendation regarding the acquisition or financing of any business, assets, liabilities, or securities, (ii) a market or financial feasibility study, (iii) a fairness or solvency opinion, or (iv) an examination or compilation of, or the performance of agreed upon procedures with respect to, prospective financial information in accordance with the standards established by the Institute of Chartered Accountants of India. In addition, financial forecasts are the responsibility of the management of the Client. In this regard, </w:t>
      </w:r>
      <w:r w:rsidR="00F9261A" w:rsidRPr="00150334">
        <w:rPr>
          <w:rFonts w:asciiTheme="minorHAnsi" w:hAnsiTheme="minorHAnsi" w:cstheme="minorHAnsi"/>
        </w:rPr>
        <w:t>the</w:t>
      </w:r>
      <w:r w:rsidRPr="00150334">
        <w:rPr>
          <w:rFonts w:asciiTheme="minorHAnsi" w:hAnsiTheme="minorHAnsi" w:cstheme="minorHAnsi"/>
        </w:rPr>
        <w:t xml:space="preserve"> management of the Client is responsible for representations about its plans and expectations and for disclosure of significant information that might affect the ultimate realization of its forecasted results, and SPC has no responsibility thereof or for the achievability of the results forecasted. SPC does not vouch for the </w:t>
      </w:r>
      <w:r w:rsidRPr="00150334">
        <w:rPr>
          <w:rFonts w:asciiTheme="minorHAnsi" w:hAnsiTheme="minorHAnsi" w:cstheme="minorHAnsi"/>
        </w:rPr>
        <w:lastRenderedPageBreak/>
        <w:t xml:space="preserve">accuracy of the forecast. There will usually be differences between the </w:t>
      </w:r>
      <w:r w:rsidR="00753A28" w:rsidRPr="00150334">
        <w:rPr>
          <w:rFonts w:asciiTheme="minorHAnsi" w:hAnsiTheme="minorHAnsi" w:cstheme="minorHAnsi"/>
        </w:rPr>
        <w:t>forecast</w:t>
      </w:r>
      <w:r w:rsidRPr="00150334">
        <w:rPr>
          <w:rFonts w:asciiTheme="minorHAnsi" w:hAnsiTheme="minorHAnsi" w:cstheme="minorHAnsi"/>
        </w:rPr>
        <w:t xml:space="preserve"> and actual results because events and circumstances frequently do not occur as expected, and those differences may be material.</w:t>
      </w:r>
    </w:p>
    <w:p w14:paraId="6B2BC30C" w14:textId="77777777" w:rsidR="00AA0D51" w:rsidRPr="00150334" w:rsidRDefault="00AA0D51" w:rsidP="00AA0D51">
      <w:pPr>
        <w:pStyle w:val="BodyText"/>
        <w:ind w:left="720" w:right="273"/>
        <w:jc w:val="both"/>
        <w:rPr>
          <w:rFonts w:asciiTheme="minorHAnsi" w:hAnsiTheme="minorHAnsi" w:cstheme="minorHAnsi"/>
          <w:sz w:val="16"/>
          <w:szCs w:val="16"/>
        </w:rPr>
      </w:pPr>
    </w:p>
    <w:p w14:paraId="74A8128E" w14:textId="77777777" w:rsidR="00AA0D51" w:rsidRPr="00150334" w:rsidRDefault="00AA0D51" w:rsidP="00EA45BB">
      <w:pPr>
        <w:pStyle w:val="BodyText"/>
        <w:numPr>
          <w:ilvl w:val="0"/>
          <w:numId w:val="26"/>
        </w:numPr>
        <w:ind w:right="273"/>
        <w:jc w:val="both"/>
        <w:rPr>
          <w:rFonts w:asciiTheme="minorHAnsi" w:hAnsiTheme="minorHAnsi" w:cstheme="minorHAnsi"/>
        </w:rPr>
      </w:pPr>
      <w:r w:rsidRPr="00150334">
        <w:rPr>
          <w:rFonts w:asciiTheme="minorHAnsi" w:hAnsiTheme="minorHAnsi" w:cstheme="minorHAnsi"/>
        </w:rPr>
        <w:t>The Services are limited in nature, and do not comprehend all matters that might be pertinent or necessary to enable the Client to achieve the purpose in connection with which the Services have been sought. Accordingly, the Services should not be taken to supplant other inquiries and procedures that the Client should undertake for its own purposes. The sufficiency of the Services to be performed hereunder by SPC is solely the responsibility of the Client. Consequently, SPC will make no representation as to the sufficiency of the Services for the Client's purposes and the Services cannot be relied upon to reveal all material issues (known and/or unknown) which may have an impact on the achievement of the Client's purpose or any material weaknesses, errors or frauds should they exist. In addition, SPC has no responsibility for performing any services or procedures beyond those agreed to by the Client and SPC or for updating the Services performed.</w:t>
      </w:r>
    </w:p>
    <w:p w14:paraId="6EDCBA8F" w14:textId="77777777" w:rsidR="00AA0D51" w:rsidRPr="00150334" w:rsidRDefault="00AA0D51" w:rsidP="008E6310">
      <w:pPr>
        <w:pStyle w:val="ListParagraph"/>
        <w:spacing w:after="120"/>
        <w:rPr>
          <w:rFonts w:cstheme="minorHAnsi"/>
          <w:sz w:val="6"/>
          <w:szCs w:val="6"/>
        </w:rPr>
      </w:pPr>
    </w:p>
    <w:p w14:paraId="12F55EDF" w14:textId="274DF476" w:rsidR="00AA0D51" w:rsidRPr="00150334" w:rsidRDefault="00AA0D51" w:rsidP="00EA45BB">
      <w:pPr>
        <w:pStyle w:val="BodyText"/>
        <w:numPr>
          <w:ilvl w:val="0"/>
          <w:numId w:val="26"/>
        </w:numPr>
        <w:ind w:right="273"/>
        <w:jc w:val="both"/>
        <w:rPr>
          <w:rFonts w:asciiTheme="minorHAnsi" w:hAnsiTheme="minorHAnsi" w:cstheme="minorHAnsi"/>
        </w:rPr>
      </w:pPr>
      <w:r w:rsidRPr="00150334">
        <w:rPr>
          <w:rFonts w:asciiTheme="minorHAnsi" w:hAnsiTheme="minorHAnsi" w:cstheme="minorHAnsi"/>
        </w:rPr>
        <w:t xml:space="preserve">SPC shall not express any independent opinion on the reasonableness of any assumptions taken by the company </w:t>
      </w:r>
      <w:r w:rsidR="003776A9" w:rsidRPr="00150334">
        <w:rPr>
          <w:rFonts w:asciiTheme="minorHAnsi" w:hAnsiTheme="minorHAnsi" w:cstheme="minorHAnsi"/>
        </w:rPr>
        <w:t>during</w:t>
      </w:r>
      <w:r w:rsidRPr="00150334">
        <w:rPr>
          <w:rFonts w:asciiTheme="minorHAnsi" w:hAnsiTheme="minorHAnsi" w:cstheme="minorHAnsi"/>
        </w:rPr>
        <w:t xml:space="preserve"> business, however, our expression will include the indication of reasonableness and possible viability of the actual transactions entered by the Company including its level of prudence while entering transactions </w:t>
      </w:r>
      <w:r w:rsidR="00474E12" w:rsidRPr="00150334">
        <w:rPr>
          <w:rFonts w:asciiTheme="minorHAnsi" w:hAnsiTheme="minorHAnsi" w:cstheme="minorHAnsi"/>
        </w:rPr>
        <w:t>during</w:t>
      </w:r>
      <w:r w:rsidRPr="00150334">
        <w:rPr>
          <w:rFonts w:asciiTheme="minorHAnsi" w:hAnsiTheme="minorHAnsi" w:cstheme="minorHAnsi"/>
        </w:rPr>
        <w:t xml:space="preserve"> business.</w:t>
      </w:r>
    </w:p>
    <w:p w14:paraId="52F83480" w14:textId="77777777" w:rsidR="00AA0D51" w:rsidRPr="00150334" w:rsidRDefault="00AA0D51" w:rsidP="00AA0D51">
      <w:pPr>
        <w:pStyle w:val="BodyText"/>
        <w:ind w:left="720" w:right="273"/>
        <w:jc w:val="both"/>
        <w:rPr>
          <w:rFonts w:asciiTheme="minorHAnsi" w:hAnsiTheme="minorHAnsi" w:cstheme="minorHAnsi"/>
        </w:rPr>
      </w:pPr>
    </w:p>
    <w:p w14:paraId="57AC1A19" w14:textId="3C7F8A53" w:rsidR="00AA0D51" w:rsidRPr="00150334" w:rsidRDefault="00AA0D51" w:rsidP="00EA45BB">
      <w:pPr>
        <w:pStyle w:val="BodyText"/>
        <w:numPr>
          <w:ilvl w:val="0"/>
          <w:numId w:val="26"/>
        </w:numPr>
        <w:ind w:right="273"/>
        <w:jc w:val="both"/>
        <w:rPr>
          <w:rFonts w:asciiTheme="minorHAnsi" w:hAnsiTheme="minorHAnsi" w:cstheme="minorHAnsi"/>
        </w:rPr>
      </w:pPr>
      <w:r w:rsidRPr="00150334">
        <w:rPr>
          <w:rFonts w:asciiTheme="minorHAnsi" w:hAnsiTheme="minorHAnsi" w:cstheme="minorHAnsi"/>
        </w:rPr>
        <w:t xml:space="preserve">SPC shall not express a conclusive opinion over the alleged wrongdoings by the Company in the books of accounts, but it will sufficiently advocate, with available evidence (if any) </w:t>
      </w:r>
      <w:r w:rsidR="00753A28" w:rsidRPr="00150334">
        <w:rPr>
          <w:rFonts w:asciiTheme="minorHAnsi" w:hAnsiTheme="minorHAnsi" w:cstheme="minorHAnsi"/>
        </w:rPr>
        <w:t>during</w:t>
      </w:r>
      <w:r w:rsidRPr="00150334">
        <w:rPr>
          <w:rFonts w:asciiTheme="minorHAnsi" w:hAnsiTheme="minorHAnsi" w:cstheme="minorHAnsi"/>
        </w:rPr>
        <w:t xml:space="preserve"> investigation, the instances of malpractices and abuse of position by the Company.</w:t>
      </w:r>
    </w:p>
    <w:p w14:paraId="36DA82DB" w14:textId="77777777" w:rsidR="00474E12" w:rsidRPr="00150334" w:rsidRDefault="00474E12" w:rsidP="00474E12">
      <w:pPr>
        <w:pStyle w:val="BodyText"/>
        <w:ind w:right="273"/>
        <w:jc w:val="both"/>
        <w:rPr>
          <w:rFonts w:asciiTheme="minorHAnsi" w:hAnsiTheme="minorHAnsi" w:cstheme="minorHAnsi"/>
        </w:rPr>
      </w:pPr>
    </w:p>
    <w:p w14:paraId="0B0CD13E" w14:textId="2413F2B0" w:rsidR="001B74CB" w:rsidRPr="00150334" w:rsidRDefault="00AA0D51" w:rsidP="00EA45BB">
      <w:pPr>
        <w:pStyle w:val="BodyText"/>
        <w:numPr>
          <w:ilvl w:val="0"/>
          <w:numId w:val="26"/>
        </w:numPr>
        <w:ind w:right="273"/>
        <w:jc w:val="both"/>
        <w:rPr>
          <w:rFonts w:asciiTheme="minorHAnsi" w:hAnsiTheme="minorHAnsi" w:cstheme="minorHAnsi"/>
        </w:rPr>
      </w:pPr>
      <w:r w:rsidRPr="00150334">
        <w:rPr>
          <w:rFonts w:asciiTheme="minorHAnsi" w:hAnsiTheme="minorHAnsi" w:cstheme="minorHAnsi"/>
        </w:rPr>
        <w:t>SPC have not agreed to act as an expert witness or to provide an expert opinion or any expert testimony during any legal proceedings or be deemed as representing or advocating any position on behalf of any party in any legal matter or proceedings.</w:t>
      </w:r>
    </w:p>
    <w:bookmarkEnd w:id="6"/>
    <w:p w14:paraId="0515CAFC" w14:textId="1F82555C" w:rsidR="00B24405" w:rsidRDefault="00B24405" w:rsidP="00B24405">
      <w:pPr>
        <w:pStyle w:val="BodyText"/>
        <w:tabs>
          <w:tab w:val="left" w:pos="2291"/>
        </w:tabs>
        <w:autoSpaceDE/>
        <w:autoSpaceDN/>
        <w:spacing w:after="200"/>
        <w:ind w:right="273"/>
        <w:rPr>
          <w:rFonts w:asciiTheme="minorHAnsi" w:hAnsiTheme="minorHAnsi" w:cstheme="minorHAnsi"/>
          <w:color w:val="1D4067" w:themeColor="accent3"/>
          <w:sz w:val="40"/>
          <w:szCs w:val="40"/>
        </w:rPr>
      </w:pPr>
    </w:p>
    <w:p w14:paraId="2378E73C" w14:textId="77777777" w:rsidR="00835186" w:rsidRDefault="00835186" w:rsidP="00B24405">
      <w:pPr>
        <w:pStyle w:val="BodyText"/>
        <w:tabs>
          <w:tab w:val="left" w:pos="2291"/>
        </w:tabs>
        <w:autoSpaceDE/>
        <w:autoSpaceDN/>
        <w:spacing w:after="200"/>
        <w:ind w:right="273"/>
        <w:rPr>
          <w:rFonts w:asciiTheme="minorHAnsi" w:hAnsiTheme="minorHAnsi" w:cstheme="minorHAnsi"/>
          <w:color w:val="1D4067" w:themeColor="accent3"/>
          <w:sz w:val="40"/>
          <w:szCs w:val="40"/>
        </w:rPr>
      </w:pPr>
    </w:p>
    <w:p w14:paraId="2282BAE7" w14:textId="77777777" w:rsidR="00835186" w:rsidRDefault="00835186" w:rsidP="00B24405">
      <w:pPr>
        <w:pStyle w:val="BodyText"/>
        <w:tabs>
          <w:tab w:val="left" w:pos="2291"/>
        </w:tabs>
        <w:autoSpaceDE/>
        <w:autoSpaceDN/>
        <w:spacing w:after="200"/>
        <w:ind w:right="273"/>
        <w:rPr>
          <w:rFonts w:asciiTheme="minorHAnsi" w:hAnsiTheme="minorHAnsi" w:cstheme="minorHAnsi"/>
          <w:color w:val="1D4067" w:themeColor="accent3"/>
          <w:sz w:val="40"/>
          <w:szCs w:val="40"/>
        </w:rPr>
      </w:pPr>
    </w:p>
    <w:p w14:paraId="64ACDB53" w14:textId="77777777" w:rsidR="00835186" w:rsidRDefault="00835186" w:rsidP="00B24405">
      <w:pPr>
        <w:pStyle w:val="BodyText"/>
        <w:tabs>
          <w:tab w:val="left" w:pos="2291"/>
        </w:tabs>
        <w:autoSpaceDE/>
        <w:autoSpaceDN/>
        <w:spacing w:after="200"/>
        <w:ind w:right="273"/>
        <w:rPr>
          <w:rFonts w:asciiTheme="minorHAnsi" w:hAnsiTheme="minorHAnsi" w:cstheme="minorHAnsi"/>
          <w:color w:val="1D4067" w:themeColor="accent3"/>
          <w:sz w:val="40"/>
          <w:szCs w:val="40"/>
        </w:rPr>
      </w:pPr>
    </w:p>
    <w:p w14:paraId="46766DB7" w14:textId="77777777" w:rsidR="00835186" w:rsidRDefault="00835186" w:rsidP="00B24405">
      <w:pPr>
        <w:pStyle w:val="BodyText"/>
        <w:tabs>
          <w:tab w:val="left" w:pos="2291"/>
        </w:tabs>
        <w:autoSpaceDE/>
        <w:autoSpaceDN/>
        <w:spacing w:after="200"/>
        <w:ind w:right="273"/>
        <w:rPr>
          <w:rFonts w:asciiTheme="minorHAnsi" w:hAnsiTheme="minorHAnsi" w:cstheme="minorHAnsi"/>
          <w:color w:val="1D4067" w:themeColor="accent3"/>
          <w:sz w:val="40"/>
          <w:szCs w:val="40"/>
        </w:rPr>
      </w:pPr>
    </w:p>
    <w:p w14:paraId="09030DE9" w14:textId="77777777" w:rsidR="00835186" w:rsidRDefault="00835186" w:rsidP="00B24405">
      <w:pPr>
        <w:pStyle w:val="BodyText"/>
        <w:tabs>
          <w:tab w:val="left" w:pos="2291"/>
        </w:tabs>
        <w:autoSpaceDE/>
        <w:autoSpaceDN/>
        <w:spacing w:after="200"/>
        <w:ind w:right="273"/>
        <w:rPr>
          <w:rFonts w:asciiTheme="minorHAnsi" w:hAnsiTheme="minorHAnsi" w:cstheme="minorHAnsi"/>
          <w:color w:val="1D4067" w:themeColor="accent3"/>
          <w:sz w:val="40"/>
          <w:szCs w:val="40"/>
        </w:rPr>
      </w:pPr>
    </w:p>
    <w:p w14:paraId="152EC229" w14:textId="77777777" w:rsidR="00835186" w:rsidRDefault="00835186" w:rsidP="00B24405">
      <w:pPr>
        <w:pStyle w:val="BodyText"/>
        <w:tabs>
          <w:tab w:val="left" w:pos="2291"/>
        </w:tabs>
        <w:autoSpaceDE/>
        <w:autoSpaceDN/>
        <w:spacing w:after="200"/>
        <w:ind w:right="273"/>
        <w:rPr>
          <w:rFonts w:asciiTheme="minorHAnsi" w:hAnsiTheme="minorHAnsi" w:cstheme="minorHAnsi"/>
          <w:color w:val="1D4067" w:themeColor="accent3"/>
          <w:sz w:val="40"/>
          <w:szCs w:val="40"/>
        </w:rPr>
      </w:pPr>
    </w:p>
    <w:p w14:paraId="21475FF2" w14:textId="77777777" w:rsidR="00835186" w:rsidRDefault="00835186" w:rsidP="00B24405">
      <w:pPr>
        <w:pStyle w:val="BodyText"/>
        <w:tabs>
          <w:tab w:val="left" w:pos="2291"/>
        </w:tabs>
        <w:autoSpaceDE/>
        <w:autoSpaceDN/>
        <w:spacing w:after="200"/>
        <w:ind w:right="273"/>
        <w:rPr>
          <w:rFonts w:asciiTheme="minorHAnsi" w:hAnsiTheme="minorHAnsi" w:cstheme="minorHAnsi"/>
          <w:color w:val="1D4067" w:themeColor="accent3"/>
          <w:sz w:val="40"/>
          <w:szCs w:val="40"/>
        </w:rPr>
      </w:pPr>
    </w:p>
    <w:p w14:paraId="763A4349" w14:textId="77777777" w:rsidR="00835186" w:rsidRDefault="00835186" w:rsidP="00B24405">
      <w:pPr>
        <w:pStyle w:val="BodyText"/>
        <w:tabs>
          <w:tab w:val="left" w:pos="2291"/>
        </w:tabs>
        <w:autoSpaceDE/>
        <w:autoSpaceDN/>
        <w:spacing w:after="200"/>
        <w:ind w:right="273"/>
        <w:rPr>
          <w:rFonts w:asciiTheme="minorHAnsi" w:hAnsiTheme="minorHAnsi" w:cstheme="minorHAnsi"/>
          <w:color w:val="1D4067" w:themeColor="accent3"/>
          <w:sz w:val="40"/>
          <w:szCs w:val="40"/>
        </w:rPr>
      </w:pPr>
    </w:p>
    <w:p w14:paraId="557F4CA4" w14:textId="77777777" w:rsidR="00835186" w:rsidRDefault="00835186" w:rsidP="00B24405">
      <w:pPr>
        <w:pStyle w:val="BodyText"/>
        <w:tabs>
          <w:tab w:val="left" w:pos="2291"/>
        </w:tabs>
        <w:autoSpaceDE/>
        <w:autoSpaceDN/>
        <w:spacing w:after="200"/>
        <w:ind w:right="273"/>
        <w:rPr>
          <w:rFonts w:asciiTheme="minorHAnsi" w:hAnsiTheme="minorHAnsi" w:cstheme="minorHAnsi"/>
          <w:color w:val="1D4067" w:themeColor="accent3"/>
          <w:sz w:val="40"/>
          <w:szCs w:val="40"/>
        </w:rPr>
      </w:pPr>
    </w:p>
    <w:p w14:paraId="587322B4" w14:textId="77777777" w:rsidR="00835186" w:rsidRPr="00150334" w:rsidRDefault="00835186" w:rsidP="00B24405">
      <w:pPr>
        <w:pStyle w:val="BodyText"/>
        <w:tabs>
          <w:tab w:val="left" w:pos="2291"/>
        </w:tabs>
        <w:autoSpaceDE/>
        <w:autoSpaceDN/>
        <w:spacing w:after="200"/>
        <w:ind w:right="273"/>
        <w:rPr>
          <w:rFonts w:asciiTheme="minorHAnsi" w:hAnsiTheme="minorHAnsi" w:cstheme="minorHAnsi"/>
          <w:color w:val="1D4067" w:themeColor="accent3"/>
          <w:sz w:val="40"/>
          <w:szCs w:val="40"/>
        </w:rPr>
      </w:pPr>
    </w:p>
    <w:p w14:paraId="100E7539" w14:textId="01DB59BB" w:rsidR="005D7EFA" w:rsidRDefault="004D70E7" w:rsidP="000505FD">
      <w:pPr>
        <w:pStyle w:val="BodyText"/>
        <w:tabs>
          <w:tab w:val="left" w:pos="2291"/>
        </w:tabs>
        <w:autoSpaceDE/>
        <w:autoSpaceDN/>
        <w:ind w:right="273"/>
        <w:jc w:val="center"/>
        <w:rPr>
          <w:rFonts w:asciiTheme="minorHAnsi" w:hAnsiTheme="minorHAnsi" w:cstheme="minorHAnsi"/>
          <w:color w:val="FFC000"/>
          <w:sz w:val="40"/>
          <w:szCs w:val="40"/>
        </w:rPr>
      </w:pPr>
      <w:r w:rsidRPr="00150334">
        <w:rPr>
          <w:rFonts w:asciiTheme="minorHAnsi" w:hAnsiTheme="minorHAnsi" w:cstheme="minorHAnsi"/>
          <w:noProof/>
          <w:sz w:val="22"/>
          <w:szCs w:val="22"/>
          <w14:ligatures w14:val="standardContextual"/>
        </w:rPr>
        <w:lastRenderedPageBreak/>
        <w:t xml:space="preserve"> </w:t>
      </w:r>
      <w:r w:rsidR="00B91B0C" w:rsidRPr="00150334">
        <w:rPr>
          <w:rFonts w:asciiTheme="minorHAnsi" w:hAnsiTheme="minorHAnsi" w:cstheme="minorHAnsi"/>
          <w:noProof/>
          <w:sz w:val="22"/>
          <w:szCs w:val="22"/>
          <w14:ligatures w14:val="standardContextual"/>
        </w:rPr>
        <mc:AlternateContent>
          <mc:Choice Requires="wps">
            <w:drawing>
              <wp:anchor distT="0" distB="0" distL="114300" distR="114300" simplePos="0" relativeHeight="251658244" behindDoc="0" locked="0" layoutInCell="1" allowOverlap="1" wp14:anchorId="1E53F706" wp14:editId="31E2901D">
                <wp:simplePos x="0" y="0"/>
                <wp:positionH relativeFrom="rightMargin">
                  <wp:align>left</wp:align>
                </wp:positionH>
                <wp:positionV relativeFrom="paragraph">
                  <wp:posOffset>-10873649</wp:posOffset>
                </wp:positionV>
                <wp:extent cx="444500" cy="272415"/>
                <wp:effectExtent l="0" t="0" r="12700" b="13335"/>
                <wp:wrapNone/>
                <wp:docPr id="183026077" name="Text Box 183026077"/>
                <wp:cNvGraphicFramePr/>
                <a:graphic xmlns:a="http://schemas.openxmlformats.org/drawingml/2006/main">
                  <a:graphicData uri="http://schemas.microsoft.com/office/word/2010/wordprocessingShape">
                    <wps:wsp>
                      <wps:cNvSpPr txBox="1"/>
                      <wps:spPr>
                        <a:xfrm>
                          <a:off x="0" y="0"/>
                          <a:ext cx="444500" cy="272415"/>
                        </a:xfrm>
                        <a:prstGeom prst="rect">
                          <a:avLst/>
                        </a:prstGeom>
                        <a:solidFill>
                          <a:schemeClr val="accent1"/>
                        </a:solidFill>
                        <a:ln w="6350">
                          <a:solidFill>
                            <a:schemeClr val="accent1"/>
                          </a:solidFill>
                        </a:ln>
                      </wps:spPr>
                      <wps:txbx>
                        <w:txbxContent>
                          <w:p w14:paraId="38489B09" w14:textId="77777777" w:rsidR="00B91B0C" w:rsidRDefault="00B91B0C">
                            <w:r>
                              <w:rPr>
                                <w:color w:val="FFFFFF" w:themeColor="background1"/>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3F706" id="Text Box 183026077" o:spid="_x0000_s1033" type="#_x0000_t202" style="position:absolute;left:0;text-align:left;margin-left:0;margin-top:-856.2pt;width:35pt;height:21.45pt;z-index:25165824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" fillcolor="#214b54 [3204]" strokecolor="#214b54 [3204]" strokeweight=".5pt">
                <v:textbox>
                  <w:txbxContent>
                    <w:p w14:paraId="38489B09" w14:textId="77777777" w:rsidR="00B91B0C" w:rsidRDefault="00B91B0C">
                      <w:r>
                        <w:rPr>
                          <w:color w:val="FFFFFF" w:themeColor="background1"/>
                        </w:rPr>
                        <w:t>11</w:t>
                      </w:r>
                    </w:p>
                  </w:txbxContent>
                </v:textbox>
                <w10:wrap anchorx="margin"/>
              </v:shape>
            </w:pict>
          </mc:Fallback>
        </mc:AlternateContent>
      </w:r>
      <w:r w:rsidR="00B91B0C" w:rsidRPr="00150334">
        <w:rPr>
          <w:rFonts w:asciiTheme="minorHAnsi" w:hAnsiTheme="minorHAnsi" w:cstheme="minorHAnsi"/>
          <w:noProof/>
          <w:sz w:val="22"/>
          <w:szCs w:val="22"/>
          <w14:ligatures w14:val="standardContextual"/>
        </w:rPr>
        <mc:AlternateContent>
          <mc:Choice Requires="wps">
            <w:drawing>
              <wp:anchor distT="0" distB="0" distL="114300" distR="114300" simplePos="0" relativeHeight="251658243" behindDoc="0" locked="0" layoutInCell="1" allowOverlap="1" wp14:anchorId="5EC1B25D" wp14:editId="4C6AA256">
                <wp:simplePos x="0" y="0"/>
                <wp:positionH relativeFrom="page">
                  <wp:posOffset>6580197</wp:posOffset>
                </wp:positionH>
                <wp:positionV relativeFrom="paragraph">
                  <wp:posOffset>-10201366</wp:posOffset>
                </wp:positionV>
                <wp:extent cx="444500" cy="272415"/>
                <wp:effectExtent l="0" t="0" r="12700" b="13335"/>
                <wp:wrapNone/>
                <wp:docPr id="1822805420" name="Text Box 1822805420"/>
                <wp:cNvGraphicFramePr/>
                <a:graphic xmlns:a="http://schemas.openxmlformats.org/drawingml/2006/main">
                  <a:graphicData uri="http://schemas.microsoft.com/office/word/2010/wordprocessingShape">
                    <wps:wsp>
                      <wps:cNvSpPr txBox="1"/>
                      <wps:spPr>
                        <a:xfrm>
                          <a:off x="0" y="0"/>
                          <a:ext cx="444500" cy="272415"/>
                        </a:xfrm>
                        <a:prstGeom prst="rect">
                          <a:avLst/>
                        </a:prstGeom>
                        <a:solidFill>
                          <a:schemeClr val="accent1"/>
                        </a:solidFill>
                        <a:ln w="6350">
                          <a:solidFill>
                            <a:schemeClr val="accent1"/>
                          </a:solidFill>
                        </a:ln>
                      </wps:spPr>
                      <wps:txbx>
                        <w:txbxContent>
                          <w:p w14:paraId="1875A866" w14:textId="77777777" w:rsidR="00B91B0C" w:rsidRDefault="00B91B0C">
                            <w:r>
                              <w:rPr>
                                <w:color w:val="FFFFFF" w:themeColor="background1"/>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1B25D" id="Text Box 1822805420" o:spid="_x0000_s1034" type="#_x0000_t202" style="position:absolute;left:0;text-align:left;margin-left:518.15pt;margin-top:-803.25pt;width:35pt;height:21.4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" fillcolor="#214b54 [3204]" strokecolor="#214b54 [3204]" strokeweight=".5pt">
                <v:textbox>
                  <w:txbxContent>
                    <w:p w14:paraId="1875A866" w14:textId="77777777" w:rsidR="00B91B0C" w:rsidRDefault="00B91B0C">
                      <w:r>
                        <w:rPr>
                          <w:color w:val="FFFFFF" w:themeColor="background1"/>
                        </w:rPr>
                        <w:t>11</w:t>
                      </w:r>
                    </w:p>
                  </w:txbxContent>
                </v:textbox>
                <w10:wrap anchorx="page"/>
              </v:shape>
            </w:pict>
          </mc:Fallback>
        </mc:AlternateContent>
      </w:r>
      <w:r w:rsidR="00B157F5" w:rsidRPr="00150334">
        <w:rPr>
          <w:rFonts w:asciiTheme="minorHAnsi" w:hAnsiTheme="minorHAnsi" w:cstheme="minorHAnsi"/>
          <w:color w:val="1D4067" w:themeColor="accent3"/>
          <w:sz w:val="40"/>
          <w:szCs w:val="40"/>
        </w:rPr>
        <w:t xml:space="preserve">Annexure </w:t>
      </w:r>
      <w:r w:rsidR="002239B1">
        <w:rPr>
          <w:rFonts w:asciiTheme="minorHAnsi" w:hAnsiTheme="minorHAnsi" w:cstheme="minorHAnsi"/>
          <w:color w:val="1D4067" w:themeColor="accent3"/>
          <w:sz w:val="40"/>
          <w:szCs w:val="40"/>
        </w:rPr>
        <w:t>D</w:t>
      </w:r>
      <w:r w:rsidR="00B157F5" w:rsidRPr="00150334">
        <w:rPr>
          <w:rFonts w:asciiTheme="minorHAnsi" w:hAnsiTheme="minorHAnsi" w:cstheme="minorHAnsi"/>
          <w:color w:val="1D4067" w:themeColor="accent3"/>
          <w:sz w:val="40"/>
          <w:szCs w:val="40"/>
        </w:rPr>
        <w:t xml:space="preserve"> - </w:t>
      </w:r>
      <w:r w:rsidR="00B157F5" w:rsidRPr="00150334">
        <w:rPr>
          <w:rFonts w:asciiTheme="minorHAnsi" w:hAnsiTheme="minorHAnsi" w:cstheme="minorHAnsi"/>
          <w:color w:val="FFC000"/>
          <w:sz w:val="40"/>
          <w:szCs w:val="40"/>
        </w:rPr>
        <w:t>Commercials for Engagement Fees</w:t>
      </w:r>
      <w:r w:rsidR="006539E9" w:rsidRPr="00150334">
        <w:rPr>
          <w:rFonts w:asciiTheme="minorHAnsi" w:hAnsiTheme="minorHAnsi" w:cstheme="minorHAnsi"/>
          <w:color w:val="FFC000"/>
          <w:sz w:val="40"/>
          <w:szCs w:val="40"/>
        </w:rPr>
        <w:br/>
      </w:r>
    </w:p>
    <w:p w14:paraId="1F1E9CCD" w14:textId="77777777" w:rsidR="00B43AA3" w:rsidRPr="00B74627" w:rsidRDefault="00B43AA3" w:rsidP="000505FD">
      <w:pPr>
        <w:pStyle w:val="BodyText"/>
        <w:tabs>
          <w:tab w:val="left" w:pos="2291"/>
        </w:tabs>
        <w:autoSpaceDE/>
        <w:autoSpaceDN/>
        <w:ind w:right="273"/>
        <w:jc w:val="center"/>
        <w:rPr>
          <w:rFonts w:asciiTheme="minorHAnsi" w:hAnsiTheme="minorHAnsi" w:cstheme="minorHAnsi"/>
          <w:color w:val="FFC000"/>
          <w:sz w:val="32"/>
          <w:szCs w:val="32"/>
        </w:rPr>
      </w:pPr>
    </w:p>
    <w:p w14:paraId="0E2D4685" w14:textId="3D095B88" w:rsidR="005C7F22" w:rsidRPr="00150334" w:rsidRDefault="00B157F5" w:rsidP="005C7F22">
      <w:pPr>
        <w:pStyle w:val="BodyText2"/>
        <w:shd w:val="clear" w:color="auto" w:fill="F2F2F2" w:themeFill="background1" w:themeFillShade="F2"/>
        <w:spacing w:after="0" w:line="276" w:lineRule="auto"/>
        <w:ind w:right="273" w:hanging="90"/>
        <w:jc w:val="both"/>
        <w:rPr>
          <w:rFonts w:asciiTheme="minorHAnsi" w:hAnsiTheme="minorHAnsi" w:cstheme="minorHAnsi"/>
          <w:b/>
          <w:color w:val="214B54" w:themeColor="accent1"/>
          <w:sz w:val="24"/>
          <w:szCs w:val="24"/>
        </w:rPr>
      </w:pPr>
      <w:r w:rsidRPr="00150334">
        <w:rPr>
          <w:rFonts w:asciiTheme="minorHAnsi" w:hAnsiTheme="minorHAnsi" w:cstheme="minorHAnsi"/>
          <w:b/>
          <w:color w:val="214B54" w:themeColor="accent1"/>
          <w:sz w:val="24"/>
          <w:szCs w:val="24"/>
        </w:rPr>
        <w:t xml:space="preserve">Terms and conditions: </w:t>
      </w:r>
    </w:p>
    <w:p w14:paraId="2AC0113D" w14:textId="77777777" w:rsidR="005C7F22" w:rsidRDefault="005C7F22" w:rsidP="006F533B">
      <w:pPr>
        <w:spacing w:after="0"/>
        <w:ind w:right="274" w:firstLine="144"/>
        <w:jc w:val="both"/>
        <w:rPr>
          <w:rFonts w:cstheme="minorHAnsi"/>
          <w:b/>
          <w:color w:val="0D0D0D" w:themeColor="text1" w:themeTint="F2"/>
          <w:sz w:val="18"/>
          <w:szCs w:val="18"/>
        </w:rPr>
      </w:pPr>
    </w:p>
    <w:p w14:paraId="4F030150" w14:textId="77777777" w:rsidR="00564F0F" w:rsidRPr="00150334" w:rsidRDefault="00564F0F" w:rsidP="006F533B">
      <w:pPr>
        <w:spacing w:after="0"/>
        <w:ind w:right="274" w:firstLine="144"/>
        <w:jc w:val="both"/>
        <w:rPr>
          <w:rFonts w:cstheme="minorHAnsi"/>
          <w:b/>
          <w:color w:val="0D0D0D" w:themeColor="text1" w:themeTint="F2"/>
          <w:sz w:val="18"/>
          <w:szCs w:val="18"/>
        </w:rPr>
      </w:pPr>
    </w:p>
    <w:p w14:paraId="221CA562" w14:textId="230FA881" w:rsidR="00B157F5" w:rsidRPr="00150334" w:rsidRDefault="00B157F5" w:rsidP="00AE50AC">
      <w:pPr>
        <w:spacing w:after="0"/>
        <w:ind w:right="274" w:firstLine="144"/>
        <w:jc w:val="both"/>
        <w:rPr>
          <w:rFonts w:cstheme="minorHAnsi"/>
          <w:b/>
          <w:color w:val="0D0D0D" w:themeColor="text1" w:themeTint="F2"/>
          <w:sz w:val="20"/>
          <w:szCs w:val="20"/>
        </w:rPr>
      </w:pPr>
      <w:r w:rsidRPr="00150334">
        <w:rPr>
          <w:rFonts w:cstheme="minorHAnsi"/>
          <w:b/>
          <w:color w:val="0D0D0D" w:themeColor="text1" w:themeTint="F2"/>
          <w:sz w:val="18"/>
          <w:szCs w:val="18"/>
        </w:rPr>
        <w:t>1</w:t>
      </w:r>
      <w:r w:rsidRPr="00150334">
        <w:rPr>
          <w:rFonts w:cstheme="minorHAnsi"/>
          <w:b/>
          <w:color w:val="0D0D0D" w:themeColor="text1" w:themeTint="F2"/>
          <w:sz w:val="20"/>
          <w:szCs w:val="20"/>
        </w:rPr>
        <w:t>. Engagement Payment Cycle:</w:t>
      </w:r>
    </w:p>
    <w:tbl>
      <w:tblPr>
        <w:tblStyle w:val="GridTable5Dark-Accent1"/>
        <w:tblW w:w="109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70C0"/>
        <w:tblLook w:val="04A0" w:firstRow="1" w:lastRow="0" w:firstColumn="1" w:lastColumn="0" w:noHBand="0" w:noVBand="1"/>
      </w:tblPr>
      <w:tblGrid>
        <w:gridCol w:w="2823"/>
        <w:gridCol w:w="2191"/>
        <w:gridCol w:w="1711"/>
        <w:gridCol w:w="2707"/>
        <w:gridCol w:w="1914"/>
      </w:tblGrid>
      <w:tr w:rsidR="00CC1CC3" w14:paraId="67D1579B" w14:textId="6F5D3E8A" w:rsidTr="00CC1CC3">
        <w:trPr>
          <w:cnfStyle w:val="100000000000" w:firstRow="1" w:lastRow="0" w:firstColumn="0" w:lastColumn="0" w:oddVBand="0" w:evenVBand="0" w:oddHBand="0" w:evenHBand="0" w:firstRowFirstColumn="0" w:firstRowLastColumn="0" w:lastRowFirstColumn="0" w:lastRowLastColumn="0"/>
          <w:trHeight w:val="993"/>
        </w:trPr>
        <w:tc>
          <w:tcPr>
            <w:cnfStyle w:val="001000000000" w:firstRow="0" w:lastRow="0" w:firstColumn="1" w:lastColumn="0" w:oddVBand="0" w:evenVBand="0" w:oddHBand="0" w:evenHBand="0" w:firstRowFirstColumn="0" w:firstRowLastColumn="0" w:lastRowFirstColumn="0" w:lastRowLastColumn="0"/>
            <w:tcW w:w="2823" w:type="dxa"/>
            <w:tcBorders>
              <w:top w:val="single" w:sz="4" w:space="0" w:color="auto"/>
              <w:left w:val="single" w:sz="4" w:space="0" w:color="auto"/>
              <w:bottom w:val="single" w:sz="4" w:space="0" w:color="auto"/>
              <w:right w:val="single" w:sz="4" w:space="0" w:color="auto"/>
            </w:tcBorders>
            <w:shd w:val="clear" w:color="auto" w:fill="0070C0"/>
          </w:tcPr>
          <w:p w14:paraId="59164494" w14:textId="776BD250" w:rsidR="00CC1CC3" w:rsidRPr="00711465" w:rsidRDefault="00CC1CC3" w:rsidP="00D83777">
            <w:pPr>
              <w:spacing w:after="200" w:line="276" w:lineRule="auto"/>
              <w:jc w:val="center"/>
              <w:rPr>
                <w:rFonts w:ascii="TT Norms Bold" w:hAnsi="TT Norms Bold" w:cs="Arial"/>
                <w:iCs/>
                <w:color w:val="DFE3E5" w:themeColor="background2"/>
                <w:sz w:val="24"/>
                <w:szCs w:val="18"/>
                <w:lang w:val="en-GB"/>
              </w:rPr>
            </w:pPr>
            <w:r>
              <w:rPr>
                <w:rFonts w:ascii="TT Norms Bold" w:hAnsi="TT Norms Bold" w:cs="Arial"/>
                <w:iCs/>
                <w:color w:val="DFE3E5" w:themeColor="background2"/>
                <w:sz w:val="24"/>
                <w:szCs w:val="18"/>
                <w:lang w:val="en-GB"/>
              </w:rPr>
              <w:t xml:space="preserve">Date</w:t>
            </w:r>
          </w:p>
        </w:tc>
        <w:tc>
          <w:tcPr>
            <w:tcW w:w="2191" w:type="dxa"/>
            <w:tcBorders>
              <w:top w:val="single" w:sz="4" w:space="0" w:color="auto"/>
              <w:left w:val="single" w:sz="4" w:space="0" w:color="auto"/>
              <w:right w:val="single" w:sz="4" w:space="0" w:color="auto"/>
            </w:tcBorders>
            <w:shd w:val="clear" w:color="auto" w:fill="0070C0"/>
          </w:tcPr>
          <w:p w14:paraId="4651C1F9" w14:textId="10E575D4" w:rsidR="00CC1CC3" w:rsidRPr="00711465" w:rsidRDefault="00CC1CC3" w:rsidP="00D8377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T Norms Bold" w:hAnsi="TT Norms Bold" w:cs="Arial"/>
                <w:iCs/>
                <w:color w:val="DFE3E5" w:themeColor="background2"/>
                <w:sz w:val="24"/>
                <w:szCs w:val="18"/>
                <w:lang w:val="en-GB"/>
              </w:rPr>
            </w:pPr>
            <w:r>
              <w:rPr>
                <w:rFonts w:ascii="TT Norms Bold" w:hAnsi="TT Norms Bold" w:cs="Arial"/>
                <w:iCs/>
                <w:color w:val="DFE3E5" w:themeColor="background2"/>
                <w:sz w:val="24"/>
                <w:szCs w:val="18"/>
                <w:lang w:val="en-GB"/>
              </w:rPr>
              <w:t xml:space="preserve">Deliverables</w:t>
            </w:r>
          </w:p>
        </w:tc>
        <w:tc>
          <w:tcPr>
            <w:tcW w:w="1777" w:type="dxa"/>
            <w:tcBorders>
              <w:top w:val="single" w:sz="4" w:space="0" w:color="auto"/>
              <w:left w:val="single" w:sz="4" w:space="0" w:color="auto"/>
              <w:right w:val="single" w:sz="4" w:space="0" w:color="auto"/>
            </w:tcBorders>
            <w:shd w:val="clear" w:color="auto" w:fill="0070C0"/>
          </w:tcPr>
          <w:p w14:paraId="498B4FFD" w14:textId="38242A81" w:rsidR="00CC1CC3" w:rsidRPr="00711465" w:rsidRDefault="00CC1CC3" w:rsidP="00D8377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T Norms Bold" w:hAnsi="TT Norms Bold" w:cs="Arial"/>
                <w:iCs/>
                <w:color w:val="DFE3E5" w:themeColor="background2"/>
                <w:sz w:val="24"/>
                <w:szCs w:val="18"/>
                <w:lang w:val="en-GB"/>
              </w:rPr>
            </w:pPr>
            <w:r>
              <w:rPr>
                <w:rFonts w:ascii="TT Norms Bold" w:hAnsi="TT Norms Bold" w:cs="Arial"/>
                <w:iCs/>
                <w:color w:val="DFE3E5" w:themeColor="background2"/>
                <w:sz w:val="24"/>
                <w:szCs w:val="18"/>
                <w:lang w:val="en-GB"/>
              </w:rPr>
              <w:t>Description</w:t>
            </w:r>
          </w:p>
        </w:tc>
        <w:tc>
          <w:tcPr>
            <w:tcW w:w="2708" w:type="dxa"/>
            <w:tcBorders>
              <w:top w:val="single" w:sz="4" w:space="0" w:color="auto"/>
              <w:left w:val="single" w:sz="4" w:space="0" w:color="auto"/>
              <w:right w:val="single" w:sz="4" w:space="0" w:color="auto"/>
            </w:tcBorders>
            <w:shd w:val="clear" w:color="auto" w:fill="0070C0"/>
          </w:tcPr>
          <w:p w14:paraId="00887149" w14:textId="697C2A4E" w:rsidR="00CC1CC3" w:rsidRPr="00711465" w:rsidRDefault="00CC1CC3" w:rsidP="00D8377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T Norms Bold" w:hAnsi="TT Norms Bold" w:cs="Arial"/>
                <w:iCs/>
                <w:color w:val="DFE3E5" w:themeColor="background2"/>
                <w:sz w:val="24"/>
                <w:szCs w:val="18"/>
                <w:lang w:val="en-GB"/>
              </w:rPr>
            </w:pPr>
            <w:r w:rsidRPr="00711465">
              <w:rPr>
                <w:rFonts w:ascii="TT Norms Bold" w:hAnsi="TT Norms Bold" w:cs="Arial"/>
                <w:iCs/>
                <w:color w:val="DFE3E5" w:themeColor="background2"/>
                <w:sz w:val="24"/>
                <w:szCs w:val="18"/>
                <w:lang w:val="en-GB"/>
              </w:rPr>
              <w:t>Fees</w:t>
            </w:r>
            <w:r>
              <w:rPr>
                <w:rFonts w:ascii="TT Norms Bold" w:hAnsi="TT Norms Bold" w:cs="Arial"/>
                <w:iCs/>
                <w:color w:val="DFE3E5" w:themeColor="background2"/>
                <w:sz w:val="24"/>
                <w:szCs w:val="18"/>
                <w:lang w:val="en-GB"/>
              </w:rPr>
              <w:t xml:space="preserve"> (USD)</w:t>
            </w:r>
          </w:p>
        </w:tc>
        <w:tc>
          <w:tcPr>
            <w:tcW w:w="1411" w:type="dxa"/>
            <w:tcBorders>
              <w:top w:val="single" w:sz="4" w:space="0" w:color="auto"/>
              <w:left w:val="single" w:sz="4" w:space="0" w:color="auto"/>
              <w:right w:val="single" w:sz="4" w:space="0" w:color="auto"/>
            </w:tcBorders>
            <w:shd w:val="clear" w:color="auto" w:fill="0070C0"/>
          </w:tcPr>
          <w:p w14:paraId="67351F21" w14:textId="44D765C1" w:rsidR="00CC1CC3" w:rsidRPr="00711465" w:rsidRDefault="00CC1CC3" w:rsidP="00D8377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T Norms Bold" w:hAnsi="TT Norms Bold" w:cs="Arial"/>
                <w:iCs/>
                <w:color w:val="DFE3E5" w:themeColor="background2"/>
                <w:sz w:val="24"/>
                <w:szCs w:val="18"/>
                <w:lang w:val="en-GB"/>
              </w:rPr>
            </w:pPr>
            <w:r>
              <w:rPr>
                <w:rFonts w:ascii="TT Norms Bold" w:hAnsi="TT Norms Bold" w:cs="Arial"/>
                <w:iCs/>
                <w:color w:val="DFE3E5" w:themeColor="background2"/>
                <w:sz w:val="24"/>
                <w:szCs w:val="18"/>
                <w:lang w:val="en-GB"/>
              </w:rPr>
              <w:t>Total Fees</w:t>
            </w:r>
            <w:r w:rsidR="0055273A">
              <w:rPr>
                <w:rFonts w:ascii="TT Norms Bold" w:hAnsi="TT Norms Bold" w:cs="Arial"/>
                <w:iCs/>
                <w:color w:val="DFE3E5" w:themeColor="background2"/>
                <w:sz w:val="24"/>
                <w:szCs w:val="18"/>
                <w:lang w:val="en-GB"/>
              </w:rPr>
              <w:t xml:space="preserve"> (USD)</w:t>
            </w:r>
          </w:p>
        </w:tc>
      </w:tr>
      <w:tr w:rsidR="00CC1CC3" w14:paraId="18F95B09" w14:textId="7BF81D83" w:rsidTr="00CC1CC3">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823" w:type="dxa"/>
            <w:tcBorders>
              <w:left w:val="single" w:sz="4" w:space="0" w:color="auto"/>
              <w:bottom w:val="single" w:sz="4" w:space="0" w:color="auto"/>
            </w:tcBorders>
            <w:shd w:val="clear" w:color="auto" w:fill="FFFFFF" w:themeFill="background1"/>
          </w:tcPr>
          <w:p w14:paraId="4D6053B2" w14:textId="010AFCF9" w:rsidR="00CC1CC3" w:rsidRPr="00FE4047" w:rsidRDefault="00CC1CC3" w:rsidP="008D5993">
            <w:pPr>
              <w:tabs>
                <w:tab w:val="left" w:pos="900"/>
              </w:tabs>
              <w:jc w:val="both"/>
              <w:rPr>
                <w:rFonts w:ascii="TT Norms Bold" w:hAnsi="TT Norms Bold" w:cstheme="minorHAnsi"/>
                <w:b w:val="0"/>
                <w:noProof/>
                <w:color w:val="4D89CD" w:themeColor="accent3" w:themeTint="99"/>
                <w:sz w:val="20"/>
                <w:szCs w:val="20"/>
              </w:rPr>
            </w:pPr>
            <w:r w:rsidRPr="008D5993">
              <w:rPr>
                <w:rFonts w:ascii="TT Norms Bold" w:hAnsi="TT Norms Bold" w:cstheme="minorHAnsi"/>
                <w:bCs w:val="0"/>
                <w:noProof/>
                <w:color w:val="4D89CD" w:themeColor="accent3" w:themeTint="99"/>
                <w:sz w:val="20"/>
                <w:szCs w:val="20"/>
              </w:rPr>
              <w:t/>
            </w:r>
            <w:r>
              <w:rPr>
                <w:rFonts w:ascii="TT Norms Bold" w:hAnsi="TT Norms Bold" w:cstheme="minorHAnsi"/>
                <w:bCs w:val="0"/>
                <w:noProof/>
                <w:color w:val="4D89CD" w:themeColor="accent3" w:themeTint="99"/>
                <w:sz w:val="20"/>
                <w:szCs w:val="20"/>
              </w:rPr>
              <w:t/>
            </w:r>
            <w:r w:rsidRPr="008D5993">
              <w:rPr>
                <w:rFonts w:ascii="TT Norms Bold" w:hAnsi="TT Norms Bold" w:cstheme="minorHAnsi"/>
                <w:bCs w:val="0"/>
                <w:noProof/>
                <w:color w:val="4D89CD" w:themeColor="accent3" w:themeTint="99"/>
                <w:sz w:val="20"/>
                <w:szCs w:val="20"/>
              </w:rPr>
              <w:t xml:space="preserve">2024-05-15</w:t>
            </w:r>
            <w:r>
              <w:rPr>
                <w:rFonts w:ascii="TT Norms Bold" w:hAnsi="TT Norms Bold" w:cstheme="minorHAnsi"/>
                <w:bCs w:val="0"/>
                <w:noProof/>
                <w:color w:val="4D89CD" w:themeColor="accent3" w:themeTint="99"/>
                <w:sz w:val="20"/>
                <w:szCs w:val="20"/>
              </w:rPr>
              <w:t/>
            </w:r>
            <w:r w:rsidRPr="008D5993">
              <w:rPr>
                <w:rFonts w:ascii="TT Norms Bold" w:hAnsi="TT Norms Bold" w:cstheme="minorHAnsi"/>
                <w:bCs w:val="0"/>
                <w:noProof/>
                <w:color w:val="4D89CD" w:themeColor="accent3" w:themeTint="99"/>
                <w:sz w:val="20"/>
                <w:szCs w:val="20"/>
              </w:rPr>
              <w:t/>
            </w:r>
          </w:p>
        </w:tc>
        <w:tc>
          <w:tcPr>
            <w:tcW w:w="2191" w:type="dxa"/>
            <w:shd w:val="clear" w:color="auto" w:fill="FFFFFF" w:themeFill="background1"/>
          </w:tcPr>
          <w:p w14:paraId="0377BEBE" w14:textId="4E6646DF" w:rsidR="00CC1CC3" w:rsidRPr="008D5993" w:rsidRDefault="00CC1CC3" w:rsidP="00D83777">
            <w:pPr>
              <w:tabs>
                <w:tab w:val="left" w:pos="900"/>
              </w:tabs>
              <w:jc w:val="both"/>
              <w:cnfStyle w:val="000000100000" w:firstRow="0" w:lastRow="0" w:firstColumn="0" w:lastColumn="0" w:oddVBand="0" w:evenVBand="0" w:oddHBand="1" w:evenHBand="0" w:firstRowFirstColumn="0" w:firstRowLastColumn="0" w:lastRowFirstColumn="0" w:lastRowLastColumn="0"/>
              <w:rPr>
                <w:rFonts w:ascii="TT Norms Bold" w:hAnsi="TT Norms Bold" w:cstheme="minorHAnsi"/>
                <w:noProof/>
                <w:color w:val="4D89CD" w:themeColor="accent3" w:themeTint="99"/>
                <w:sz w:val="20"/>
                <w:szCs w:val="20"/>
              </w:rPr>
            </w:pPr>
            <w:r w:rsidRPr="008D5993">
              <w:rPr>
                <w:rFonts w:ascii="TT Norms Bold" w:hAnsi="TT Norms Bold" w:cstheme="minorHAnsi"/>
                <w:noProof/>
                <w:color w:val="4D89CD" w:themeColor="accent3" w:themeTint="99"/>
                <w:sz w:val="20"/>
                <w:szCs w:val="20"/>
              </w:rPr>
              <w:t xml:space="preserve">Final Report</w:t>
            </w:r>
            <w:r>
              <w:rPr>
                <w:rFonts w:ascii="TT Norms Bold" w:hAnsi="TT Norms Bold" w:cstheme="minorHAnsi"/>
                <w:noProof/>
                <w:color w:val="4D89CD" w:themeColor="accent3" w:themeTint="99"/>
                <w:sz w:val="20"/>
                <w:szCs w:val="20"/>
              </w:rPr>
              <w:t/>
            </w:r>
            <w:r w:rsidRPr="008D5993">
              <w:rPr>
                <w:rFonts w:ascii="TT Norms Bold" w:hAnsi="TT Norms Bold" w:cstheme="minorHAnsi"/>
                <w:noProof/>
                <w:color w:val="4D89CD" w:themeColor="accent3" w:themeTint="99"/>
                <w:sz w:val="20"/>
                <w:szCs w:val="20"/>
              </w:rPr>
              <w:t/>
            </w:r>
          </w:p>
        </w:tc>
        <w:tc>
          <w:tcPr>
            <w:tcW w:w="1777" w:type="dxa"/>
            <w:shd w:val="clear" w:color="auto" w:fill="FFFFFF" w:themeFill="background1"/>
          </w:tcPr>
          <w:p w14:paraId="23DD21CB" w14:textId="4CE9A075" w:rsidR="00CC1CC3" w:rsidRPr="008D5993" w:rsidRDefault="00CC1CC3" w:rsidP="00D83777">
            <w:pPr>
              <w:tabs>
                <w:tab w:val="left" w:pos="900"/>
              </w:tabs>
              <w:jc w:val="both"/>
              <w:cnfStyle w:val="000000100000" w:firstRow="0" w:lastRow="0" w:firstColumn="0" w:lastColumn="0" w:oddVBand="0" w:evenVBand="0" w:oddHBand="1" w:evenHBand="0" w:firstRowFirstColumn="0" w:firstRowLastColumn="0" w:lastRowFirstColumn="0" w:lastRowLastColumn="0"/>
              <w:rPr>
                <w:rFonts w:ascii="TT Norms Bold" w:hAnsi="TT Norms Bold" w:cstheme="minorHAnsi"/>
                <w:noProof/>
                <w:color w:val="4D89CD" w:themeColor="accent3" w:themeTint="99"/>
                <w:sz w:val="20"/>
                <w:szCs w:val="20"/>
              </w:rPr>
            </w:pPr>
            <w:r w:rsidRPr="008D5993">
              <w:rPr>
                <w:rFonts w:ascii="TT Norms Bold" w:hAnsi="TT Norms Bold" w:cstheme="minorHAnsi"/>
                <w:noProof/>
                <w:color w:val="4D89CD" w:themeColor="accent3" w:themeTint="99"/>
                <w:sz w:val="20"/>
                <w:szCs w:val="20"/>
              </w:rPr>
              <w:t xml:space="preserve">Submission of final report</w:t>
            </w:r>
            <w:r>
              <w:rPr>
                <w:rFonts w:ascii="TT Norms Bold" w:hAnsi="TT Norms Bold" w:cstheme="minorHAnsi"/>
                <w:noProof/>
                <w:color w:val="4D89CD" w:themeColor="accent3" w:themeTint="99"/>
                <w:sz w:val="20"/>
                <w:szCs w:val="20"/>
              </w:rPr>
              <w:t/>
            </w:r>
            <w:r w:rsidRPr="008D5993">
              <w:rPr>
                <w:rFonts w:ascii="TT Norms Bold" w:hAnsi="TT Norms Bold" w:cstheme="minorHAnsi"/>
                <w:noProof/>
                <w:color w:val="4D89CD" w:themeColor="accent3" w:themeTint="99"/>
                <w:sz w:val="20"/>
                <w:szCs w:val="20"/>
              </w:rPr>
              <w:t/>
            </w:r>
          </w:p>
        </w:tc>
        <w:tc>
          <w:tcPr>
            <w:tcW w:w="2708" w:type="dxa"/>
            <w:shd w:val="clear" w:color="auto" w:fill="FFFFFF" w:themeFill="background1"/>
          </w:tcPr>
          <w:p w14:paraId="75662702" w14:textId="47CFFE56" w:rsidR="00CC1CC3" w:rsidRPr="008D5993" w:rsidRDefault="00CC1CC3" w:rsidP="00D83777">
            <w:pPr>
              <w:tabs>
                <w:tab w:val="left" w:pos="900"/>
              </w:tabs>
              <w:jc w:val="both"/>
              <w:cnfStyle w:val="000000100000" w:firstRow="0" w:lastRow="0" w:firstColumn="0" w:lastColumn="0" w:oddVBand="0" w:evenVBand="0" w:oddHBand="1" w:evenHBand="0" w:firstRowFirstColumn="0" w:firstRowLastColumn="0" w:lastRowFirstColumn="0" w:lastRowLastColumn="0"/>
              <w:rPr>
                <w:rFonts w:ascii="TT Norms Bold" w:hAnsi="TT Norms Bold" w:cstheme="minorHAnsi"/>
                <w:noProof/>
                <w:color w:val="4D89CD" w:themeColor="accent3" w:themeTint="99"/>
                <w:sz w:val="20"/>
                <w:szCs w:val="20"/>
              </w:rPr>
            </w:pPr>
            <w:r w:rsidRPr="008D5993">
              <w:rPr>
                <w:rFonts w:ascii="TT Norms Bold" w:hAnsi="TT Norms Bold" w:cstheme="minorHAnsi"/>
                <w:noProof/>
                <w:color w:val="4D89CD" w:themeColor="accent3" w:themeTint="99"/>
                <w:sz w:val="20"/>
                <w:szCs w:val="20"/>
              </w:rPr>
              <w:t xml:space="preserve">1000</w:t>
            </w:r>
            <w:r>
              <w:rPr>
                <w:rFonts w:ascii="TT Norms Bold" w:hAnsi="TT Norms Bold" w:cstheme="minorHAnsi"/>
                <w:noProof/>
                <w:color w:val="4D89CD" w:themeColor="accent3" w:themeTint="99"/>
                <w:sz w:val="20"/>
                <w:szCs w:val="20"/>
              </w:rPr>
              <w:t/>
            </w:r>
            <w:r w:rsidRPr="008D5993">
              <w:rPr>
                <w:rFonts w:ascii="TT Norms Bold" w:hAnsi="TT Norms Bold" w:cstheme="minorHAnsi"/>
                <w:noProof/>
                <w:color w:val="4D89CD" w:themeColor="accent3" w:themeTint="99"/>
                <w:sz w:val="20"/>
                <w:szCs w:val="20"/>
              </w:rPr>
              <w:t/>
            </w:r>
          </w:p>
        </w:tc>
        <w:tc>
          <w:tcPr>
            <w:tcW w:w="1411" w:type="dxa"/>
            <w:shd w:val="clear" w:color="auto" w:fill="FFFFFF" w:themeFill="background1"/>
          </w:tcPr>
          <w:p w14:paraId="78911356" w14:textId="71D03520" w:rsidR="00CC1CC3" w:rsidRPr="008D5993" w:rsidRDefault="00CC1CC3" w:rsidP="00D83777">
            <w:pPr>
              <w:tabs>
                <w:tab w:val="left" w:pos="900"/>
              </w:tabs>
              <w:jc w:val="both"/>
              <w:cnfStyle w:val="000000100000" w:firstRow="0" w:lastRow="0" w:firstColumn="0" w:lastColumn="0" w:oddVBand="0" w:evenVBand="0" w:oddHBand="1" w:evenHBand="0" w:firstRowFirstColumn="0" w:firstRowLastColumn="0" w:lastRowFirstColumn="0" w:lastRowLastColumn="0"/>
              <w:rPr>
                <w:rFonts w:ascii="TT Norms Bold" w:hAnsi="TT Norms Bold" w:cstheme="minorHAnsi"/>
                <w:noProof/>
                <w:color w:val="4D89CD" w:themeColor="accent3" w:themeTint="99"/>
                <w:sz w:val="20"/>
                <w:szCs w:val="20"/>
              </w:rPr>
            </w:pPr>
            <w:r>
              <w:rPr>
                <w:rFonts w:ascii="TT Norms Bold" w:hAnsi="TT Norms Bold" w:cstheme="minorHAnsi"/>
                <w:noProof/>
                <w:color w:val="4D89CD" w:themeColor="accent3" w:themeTint="99"/>
                <w:sz w:val="20"/>
                <w:szCs w:val="20"/>
              </w:rPr>
              <w:t xml:space="preserve">1000</w:t>
            </w:r>
          </w:p>
        </w:tc>
      </w:tr>
    </w:tbl>
    <w:p w14:paraId="7B0D1957" w14:textId="77777777" w:rsidR="00847304" w:rsidRDefault="00847304" w:rsidP="008379AE">
      <w:pPr>
        <w:spacing w:after="0"/>
        <w:ind w:right="274"/>
        <w:jc w:val="both"/>
        <w:rPr>
          <w:rFonts w:cstheme="minorHAnsi"/>
          <w:sz w:val="20"/>
          <w:szCs w:val="20"/>
        </w:rPr>
      </w:pPr>
    </w:p>
    <w:p w14:paraId="375EAAF9" w14:textId="761CC5E4" w:rsidR="00D74849" w:rsidRDefault="00D74849" w:rsidP="008379AE">
      <w:pPr>
        <w:spacing w:after="0"/>
        <w:ind w:right="274"/>
        <w:jc w:val="both"/>
        <w:rPr>
          <w:rFonts w:cstheme="minorHAnsi"/>
          <w:sz w:val="20"/>
          <w:szCs w:val="20"/>
        </w:rPr>
      </w:pPr>
    </w:p>
    <w:p w14:paraId="7C91C0FE" w14:textId="77777777" w:rsidR="00D74849" w:rsidRDefault="00D74849" w:rsidP="008379AE">
      <w:pPr>
        <w:spacing w:after="0"/>
        <w:ind w:right="274"/>
        <w:jc w:val="both"/>
        <w:rPr>
          <w:rFonts w:cstheme="minorHAnsi"/>
          <w:sz w:val="20"/>
          <w:szCs w:val="20"/>
        </w:rPr>
      </w:pPr>
    </w:p>
    <w:p w14:paraId="401B33EF" w14:textId="77777777" w:rsidR="007236B8" w:rsidRPr="00150334" w:rsidRDefault="007236B8" w:rsidP="008379AE">
      <w:pPr>
        <w:spacing w:after="0"/>
        <w:ind w:right="274"/>
        <w:jc w:val="both"/>
        <w:rPr>
          <w:rFonts w:cstheme="minorHAnsi"/>
          <w:sz w:val="20"/>
          <w:szCs w:val="20"/>
        </w:rPr>
      </w:pPr>
    </w:p>
    <w:p w14:paraId="4E2B5645" w14:textId="27FC21CE" w:rsidR="00B157F5" w:rsidRPr="00E334B5" w:rsidRDefault="00F31E5B" w:rsidP="00E334B5">
      <w:pPr>
        <w:pStyle w:val="ListParagraph"/>
        <w:numPr>
          <w:ilvl w:val="0"/>
          <w:numId w:val="30"/>
        </w:numPr>
        <w:spacing w:after="0"/>
        <w:ind w:right="274"/>
        <w:jc w:val="both"/>
        <w:rPr>
          <w:rFonts w:cstheme="minorHAnsi"/>
          <w:b/>
          <w:color w:val="0D0D0D" w:themeColor="text1" w:themeTint="F2"/>
          <w:sz w:val="20"/>
          <w:szCs w:val="20"/>
        </w:rPr>
      </w:pPr>
      <w:r w:rsidRPr="00150334">
        <w:rPr>
          <w:noProof/>
        </w:rPr>
        <mc:AlternateContent>
          <mc:Choice Requires="wps">
            <w:drawing>
              <wp:anchor distT="0" distB="0" distL="114300" distR="114300" simplePos="0" relativeHeight="251658246" behindDoc="0" locked="0" layoutInCell="1" allowOverlap="1" wp14:anchorId="172E19AE" wp14:editId="2B34F126">
                <wp:simplePos x="0" y="0"/>
                <wp:positionH relativeFrom="page">
                  <wp:posOffset>6948322</wp:posOffset>
                </wp:positionH>
                <wp:positionV relativeFrom="paragraph">
                  <wp:posOffset>-10124008</wp:posOffset>
                </wp:positionV>
                <wp:extent cx="444500" cy="272415"/>
                <wp:effectExtent l="0" t="0" r="12700" b="13335"/>
                <wp:wrapNone/>
                <wp:docPr id="2043898970" name="Text Box 2043898970"/>
                <wp:cNvGraphicFramePr/>
                <a:graphic xmlns:a="http://schemas.openxmlformats.org/drawingml/2006/main">
                  <a:graphicData uri="http://schemas.microsoft.com/office/word/2010/wordprocessingShape">
                    <wps:wsp>
                      <wps:cNvSpPr txBox="1"/>
                      <wps:spPr>
                        <a:xfrm>
                          <a:off x="0" y="0"/>
                          <a:ext cx="444500" cy="272415"/>
                        </a:xfrm>
                        <a:prstGeom prst="rect">
                          <a:avLst/>
                        </a:prstGeom>
                        <a:solidFill>
                          <a:schemeClr val="accent1"/>
                        </a:solidFill>
                        <a:ln w="6350">
                          <a:solidFill>
                            <a:schemeClr val="accent1"/>
                          </a:solidFill>
                        </a:ln>
                      </wps:spPr>
                      <wps:txbx>
                        <w:txbxContent>
                          <w:p w14:paraId="13C76779" w14:textId="77777777" w:rsidR="00F31E5B" w:rsidRDefault="00F31E5B" w:rsidP="00B91B0C">
                            <w:pPr>
                              <w:rPr>
                                <w:color w:val="FFFFFF" w:themeColor="background1"/>
                              </w:rPr>
                            </w:pPr>
                            <w:r>
                              <w:rPr>
                                <w:color w:val="FFFFFF" w:themeColor="background1"/>
                              </w:rPr>
                              <w:t>14</w:t>
                            </w:r>
                          </w:p>
                          <w:p w14:paraId="63D94A2C" w14:textId="77777777" w:rsidR="00F31E5B" w:rsidRDefault="00F31E5B" w:rsidP="00B91B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E19AE" id="Text Box 2043898970" o:spid="_x0000_s1035" type="#_x0000_t202" style="position:absolute;left:0;text-align:left;margin-left:547.1pt;margin-top:-797.15pt;width:35pt;height:21.45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" fillcolor="#214b54 [3204]" strokecolor="#214b54 [3204]" strokeweight=".5pt">
                <v:textbox>
                  <w:txbxContent>
                    <w:p w14:paraId="13C76779" w14:textId="77777777" w:rsidR="00F31E5B" w:rsidRDefault="00F31E5B" w:rsidP="00B91B0C">
                      <w:pPr>
                        <w:rPr>
                          <w:color w:val="FFFFFF" w:themeColor="background1"/>
                        </w:rPr>
                      </w:pPr>
                      <w:r>
                        <w:rPr>
                          <w:color w:val="FFFFFF" w:themeColor="background1"/>
                        </w:rPr>
                        <w:t>14</w:t>
                      </w:r>
                    </w:p>
                    <w:p w14:paraId="63D94A2C" w14:textId="77777777" w:rsidR="00F31E5B" w:rsidRDefault="00F31E5B" w:rsidP="00B91B0C"/>
                  </w:txbxContent>
                </v:textbox>
                <w10:wrap anchorx="page"/>
              </v:shape>
            </w:pict>
          </mc:Fallback>
        </mc:AlternateContent>
      </w:r>
      <w:r w:rsidRPr="00150334">
        <w:rPr>
          <w:noProof/>
        </w:rPr>
        <mc:AlternateContent>
          <mc:Choice Requires="wps">
            <w:drawing>
              <wp:anchor distT="0" distB="0" distL="114300" distR="114300" simplePos="0" relativeHeight="251658245" behindDoc="0" locked="0" layoutInCell="1" allowOverlap="1" wp14:anchorId="413DB4F5" wp14:editId="25387428">
                <wp:simplePos x="0" y="0"/>
                <wp:positionH relativeFrom="page">
                  <wp:posOffset>6999794</wp:posOffset>
                </wp:positionH>
                <wp:positionV relativeFrom="paragraph">
                  <wp:posOffset>-10202317</wp:posOffset>
                </wp:positionV>
                <wp:extent cx="444500" cy="272415"/>
                <wp:effectExtent l="0" t="0" r="12700" b="13335"/>
                <wp:wrapNone/>
                <wp:docPr id="1776843008" name="Text Box 1776843008"/>
                <wp:cNvGraphicFramePr/>
                <a:graphic xmlns:a="http://schemas.openxmlformats.org/drawingml/2006/main">
                  <a:graphicData uri="http://schemas.microsoft.com/office/word/2010/wordprocessingShape">
                    <wps:wsp>
                      <wps:cNvSpPr txBox="1"/>
                      <wps:spPr>
                        <a:xfrm>
                          <a:off x="0" y="0"/>
                          <a:ext cx="444500" cy="272415"/>
                        </a:xfrm>
                        <a:prstGeom prst="rect">
                          <a:avLst/>
                        </a:prstGeom>
                        <a:solidFill>
                          <a:schemeClr val="accent1"/>
                        </a:solidFill>
                        <a:ln w="6350">
                          <a:solidFill>
                            <a:schemeClr val="accent1"/>
                          </a:solidFill>
                        </a:ln>
                      </wps:spPr>
                      <wps:txbx>
                        <w:txbxContent>
                          <w:p w14:paraId="30A002FB" w14:textId="77777777" w:rsidR="00F31E5B" w:rsidRDefault="00F31E5B" w:rsidP="00B91B0C">
                            <w:pPr>
                              <w:rPr>
                                <w:color w:val="FFFFFF" w:themeColor="background1"/>
                              </w:rPr>
                            </w:pPr>
                            <w:r>
                              <w:rPr>
                                <w:color w:val="FFFFFF" w:themeColor="background1"/>
                              </w:rPr>
                              <w:t>14</w:t>
                            </w:r>
                          </w:p>
                          <w:p w14:paraId="059F2CAE" w14:textId="77777777" w:rsidR="00F31E5B" w:rsidRDefault="00F31E5B" w:rsidP="00B91B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DB4F5" id="Text Box 1776843008" o:spid="_x0000_s1036" type="#_x0000_t202" style="position:absolute;left:0;text-align:left;margin-left:551.15pt;margin-top:-803.35pt;width:35pt;height:21.45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" fillcolor="#214b54 [3204]" strokecolor="#214b54 [3204]" strokeweight=".5pt">
                <v:textbox>
                  <w:txbxContent>
                    <w:p w14:paraId="30A002FB" w14:textId="77777777" w:rsidR="00F31E5B" w:rsidRDefault="00F31E5B" w:rsidP="00B91B0C">
                      <w:pPr>
                        <w:rPr>
                          <w:color w:val="FFFFFF" w:themeColor="background1"/>
                        </w:rPr>
                      </w:pPr>
                      <w:r>
                        <w:rPr>
                          <w:color w:val="FFFFFF" w:themeColor="background1"/>
                        </w:rPr>
                        <w:t>14</w:t>
                      </w:r>
                    </w:p>
                    <w:p w14:paraId="059F2CAE" w14:textId="77777777" w:rsidR="00F31E5B" w:rsidRDefault="00F31E5B" w:rsidP="00B91B0C"/>
                  </w:txbxContent>
                </v:textbox>
                <w10:wrap anchorx="page"/>
              </v:shape>
            </w:pict>
          </mc:Fallback>
        </mc:AlternateContent>
      </w:r>
      <w:r w:rsidR="00B157F5" w:rsidRPr="00E334B5">
        <w:rPr>
          <w:rFonts w:cstheme="minorHAnsi"/>
          <w:b/>
          <w:color w:val="0D0D0D" w:themeColor="text1" w:themeTint="F2"/>
          <w:sz w:val="20"/>
          <w:szCs w:val="20"/>
        </w:rPr>
        <w:t>Incidental and Out of Pocket Expenses:</w:t>
      </w:r>
    </w:p>
    <w:p w14:paraId="3D213404" w14:textId="77777777" w:rsidR="0039066A" w:rsidRDefault="0039066A" w:rsidP="0039066A">
      <w:pPr>
        <w:pStyle w:val="ListParagraph"/>
        <w:spacing w:after="0"/>
        <w:ind w:left="240" w:right="274"/>
        <w:jc w:val="both"/>
        <w:rPr>
          <w:rFonts w:cstheme="minorHAnsi"/>
          <w:b/>
          <w:color w:val="0D0D0D" w:themeColor="text1" w:themeTint="F2"/>
          <w:sz w:val="20"/>
          <w:szCs w:val="20"/>
        </w:rPr>
      </w:pPr>
    </w:p>
    <w:tbl>
      <w:tblPr>
        <w:tblStyle w:val="GridTable5Dark-Accent1"/>
        <w:tblW w:w="101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70C0"/>
        <w:tblLayout w:type="fixed"/>
        <w:tblLook w:val="04A0" w:firstRow="1" w:lastRow="0" w:firstColumn="1" w:lastColumn="0" w:noHBand="0" w:noVBand="1"/>
      </w:tblPr>
      <w:tblGrid>
        <w:gridCol w:w="2655"/>
        <w:gridCol w:w="2485"/>
        <w:gridCol w:w="2485"/>
        <w:gridCol w:w="2485"/>
      </w:tblGrid>
      <w:tr w:rsidR="00915347" w14:paraId="5B04F28D" w14:textId="3C801367" w:rsidTr="00915347">
        <w:trPr>
          <w:cnfStyle w:val="100000000000" w:firstRow="1" w:lastRow="0" w:firstColumn="0" w:lastColumn="0" w:oddVBand="0" w:evenVBand="0" w:oddHBand="0"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2655" w:type="dxa"/>
            <w:tcBorders>
              <w:top w:val="single" w:sz="4" w:space="0" w:color="auto"/>
              <w:left w:val="single" w:sz="4" w:space="0" w:color="auto"/>
              <w:bottom w:val="single" w:sz="4" w:space="0" w:color="auto"/>
              <w:right w:val="single" w:sz="4" w:space="0" w:color="auto"/>
            </w:tcBorders>
            <w:shd w:val="clear" w:color="auto" w:fill="0070C0"/>
          </w:tcPr>
          <w:p w14:paraId="3E7A1388" w14:textId="77777777" w:rsidR="00915347" w:rsidRPr="00B74627" w:rsidRDefault="00915347" w:rsidP="00197477">
            <w:pPr>
              <w:spacing w:after="200" w:line="276" w:lineRule="auto"/>
              <w:jc w:val="center"/>
              <w:rPr>
                <w:rFonts w:ascii="TT Norms Bold" w:hAnsi="TT Norms Bold" w:cs="Arial"/>
                <w:iCs/>
                <w:color w:val="DFE3E5" w:themeColor="background2"/>
                <w:sz w:val="20"/>
                <w:szCs w:val="14"/>
                <w:lang w:val="en-GB"/>
              </w:rPr>
            </w:pPr>
            <w:r>
              <w:rPr>
                <w:rFonts w:ascii="TT Norms Bold" w:hAnsi="TT Norms Bold" w:cs="Arial"/>
                <w:iCs/>
                <w:color w:val="DFE3E5" w:themeColor="background2"/>
                <w:sz w:val="20"/>
                <w:szCs w:val="14"/>
                <w:lang w:val="en-GB"/>
              </w:rPr>
              <w:t>OPE (%)</w:t>
            </w:r>
          </w:p>
        </w:tc>
        <w:tc>
          <w:tcPr>
            <w:tcW w:w="2485" w:type="dxa"/>
            <w:tcBorders>
              <w:top w:val="single" w:sz="4" w:space="0" w:color="auto"/>
              <w:left w:val="single" w:sz="4" w:space="0" w:color="auto"/>
              <w:right w:val="single" w:sz="4" w:space="0" w:color="auto"/>
            </w:tcBorders>
            <w:shd w:val="clear" w:color="auto" w:fill="0070C0"/>
          </w:tcPr>
          <w:p w14:paraId="6C4C23AB" w14:textId="530E5FC0" w:rsidR="00915347" w:rsidRPr="00B74627" w:rsidRDefault="00915347" w:rsidP="0019747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T Norms Bold" w:hAnsi="TT Norms Bold" w:cs="Arial"/>
                <w:iCs/>
                <w:color w:val="DFE3E5" w:themeColor="background2"/>
                <w:sz w:val="20"/>
                <w:szCs w:val="14"/>
                <w:lang w:val="en-GB"/>
              </w:rPr>
            </w:pPr>
            <w:r>
              <w:rPr>
                <w:rFonts w:ascii="TT Norms Bold" w:hAnsi="TT Norms Bold" w:cs="Arial"/>
                <w:iCs/>
                <w:color w:val="DFE3E5" w:themeColor="background2"/>
                <w:sz w:val="20"/>
                <w:szCs w:val="14"/>
                <w:lang w:val="en-GB"/>
              </w:rPr>
              <w:t xml:space="preserve">OPE Amount (USD)</w:t>
            </w:r>
          </w:p>
        </w:tc>
        <w:tc>
          <w:tcPr>
            <w:tcW w:w="2485" w:type="dxa"/>
            <w:tcBorders>
              <w:top w:val="single" w:sz="4" w:space="0" w:color="auto"/>
              <w:left w:val="single" w:sz="4" w:space="0" w:color="auto"/>
              <w:right w:val="single" w:sz="4" w:space="0" w:color="auto"/>
            </w:tcBorders>
            <w:shd w:val="clear" w:color="auto" w:fill="0070C0"/>
          </w:tcPr>
          <w:p w14:paraId="46F7BC26" w14:textId="4EDF423D" w:rsidR="00915347" w:rsidRDefault="00915347" w:rsidP="0019747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T Norms Bold" w:hAnsi="TT Norms Bold" w:cs="Arial"/>
                <w:iCs/>
                <w:color w:val="DFE3E5" w:themeColor="background2"/>
                <w:sz w:val="20"/>
                <w:szCs w:val="14"/>
                <w:lang w:val="en-GB"/>
              </w:rPr>
            </w:pPr>
            <w:r>
              <w:rPr>
                <w:rFonts w:ascii="TT Norms Bold" w:hAnsi="TT Norms Bold" w:cs="Arial"/>
                <w:iCs/>
                <w:color w:val="DFE3E5" w:themeColor="background2"/>
                <w:sz w:val="20"/>
                <w:szCs w:val="14"/>
                <w:lang w:val="en-GB"/>
              </w:rPr>
              <w:t>Admin Expense (%)</w:t>
            </w:r>
          </w:p>
        </w:tc>
        <w:tc>
          <w:tcPr>
            <w:tcW w:w="2485" w:type="dxa"/>
            <w:tcBorders>
              <w:top w:val="single" w:sz="4" w:space="0" w:color="auto"/>
              <w:left w:val="single" w:sz="4" w:space="0" w:color="auto"/>
              <w:right w:val="single" w:sz="4" w:space="0" w:color="auto"/>
            </w:tcBorders>
            <w:shd w:val="clear" w:color="auto" w:fill="0070C0"/>
          </w:tcPr>
          <w:p w14:paraId="18753A86" w14:textId="30884F89" w:rsidR="00915347" w:rsidRDefault="00915347" w:rsidP="00197477">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T Norms Bold" w:hAnsi="TT Norms Bold" w:cs="Arial"/>
                <w:iCs/>
                <w:color w:val="DFE3E5" w:themeColor="background2"/>
                <w:sz w:val="20"/>
                <w:szCs w:val="14"/>
                <w:lang w:val="en-GB"/>
              </w:rPr>
            </w:pPr>
            <w:r>
              <w:rPr>
                <w:rFonts w:ascii="TT Norms Bold" w:hAnsi="TT Norms Bold" w:cs="Arial"/>
                <w:iCs/>
                <w:color w:val="DFE3E5" w:themeColor="background2"/>
                <w:sz w:val="20"/>
                <w:szCs w:val="14"/>
                <w:lang w:val="en-GB"/>
              </w:rPr>
              <w:t xml:space="preserve">Admin Expense Amount (USD)</w:t>
            </w:r>
          </w:p>
        </w:tc>
      </w:tr>
      <w:tr w:rsidR="00915347" w:rsidRPr="002C343E" w14:paraId="19B2445C" w14:textId="6452F3EE" w:rsidTr="00915347">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2655" w:type="dxa"/>
            <w:tcBorders>
              <w:left w:val="single" w:sz="4" w:space="0" w:color="auto"/>
              <w:bottom w:val="single" w:sz="4" w:space="0" w:color="auto"/>
            </w:tcBorders>
            <w:shd w:val="clear" w:color="auto" w:fill="FFFFFF" w:themeFill="background1"/>
          </w:tcPr>
          <w:p w14:paraId="67DA0308" w14:textId="65C99265" w:rsidR="00915347" w:rsidRPr="008D5993" w:rsidRDefault="00915347" w:rsidP="00915347">
            <w:pPr>
              <w:tabs>
                <w:tab w:val="left" w:pos="900"/>
              </w:tabs>
              <w:jc w:val="both"/>
              <w:rPr>
                <w:rFonts w:ascii="TT Norms Bold" w:hAnsi="TT Norms Bold" w:cstheme="minorHAnsi"/>
                <w:bCs w:val="0"/>
                <w:noProof/>
                <w:color w:val="4D89CD" w:themeColor="accent3" w:themeTint="99"/>
                <w:sz w:val="20"/>
                <w:szCs w:val="20"/>
              </w:rPr>
            </w:pPr>
            <w:r w:rsidRPr="008D5993">
              <w:rPr>
                <w:rFonts w:ascii="TT Norms Bold" w:hAnsi="TT Norms Bold" w:cstheme="minorHAnsi"/>
                <w:bCs w:val="0"/>
                <w:noProof/>
                <w:color w:val="4D89CD" w:themeColor="accent3" w:themeTint="99"/>
                <w:sz w:val="20"/>
                <w:szCs w:val="20"/>
              </w:rPr>
              <w:t/>
            </w:r>
          </w:p>
        </w:tc>
        <w:tc>
          <w:tcPr>
            <w:tcW w:w="2485" w:type="dxa"/>
            <w:shd w:val="clear" w:color="auto" w:fill="FFFFFF" w:themeFill="background1"/>
          </w:tcPr>
          <w:p w14:paraId="31B334C1" w14:textId="60D02763" w:rsidR="00915347" w:rsidRPr="008D5993" w:rsidRDefault="00915347" w:rsidP="00915347">
            <w:pPr>
              <w:tabs>
                <w:tab w:val="left" w:pos="900"/>
              </w:tabs>
              <w:jc w:val="both"/>
              <w:cnfStyle w:val="000000100000" w:firstRow="0" w:lastRow="0" w:firstColumn="0" w:lastColumn="0" w:oddVBand="0" w:evenVBand="0" w:oddHBand="1" w:evenHBand="0" w:firstRowFirstColumn="0" w:firstRowLastColumn="0" w:lastRowFirstColumn="0" w:lastRowLastColumn="0"/>
              <w:rPr>
                <w:rFonts w:ascii="TT Norms Bold" w:hAnsi="TT Norms Bold" w:cstheme="minorHAnsi"/>
                <w:b/>
                <w:noProof/>
                <w:color w:val="4D89CD" w:themeColor="accent3" w:themeTint="99"/>
                <w:sz w:val="20"/>
                <w:szCs w:val="20"/>
              </w:rPr>
            </w:pPr>
            <w:r w:rsidRPr="008D5993">
              <w:rPr>
                <w:rFonts w:ascii="TT Norms Bold" w:hAnsi="TT Norms Bold" w:cstheme="minorHAnsi"/>
                <w:b/>
                <w:noProof/>
                <w:color w:val="4D89CD" w:themeColor="accent3" w:themeTint="99"/>
                <w:sz w:val="20"/>
                <w:szCs w:val="20"/>
              </w:rPr>
              <w:t/>
            </w:r>
          </w:p>
        </w:tc>
        <w:tc>
          <w:tcPr>
            <w:tcW w:w="2485" w:type="dxa"/>
            <w:shd w:val="clear" w:color="auto" w:fill="FFFFFF" w:themeFill="background1"/>
          </w:tcPr>
          <w:p w14:paraId="14318259" w14:textId="2CF85653" w:rsidR="00915347" w:rsidRPr="008D5993" w:rsidRDefault="00915347" w:rsidP="00915347">
            <w:pPr>
              <w:tabs>
                <w:tab w:val="left" w:pos="900"/>
              </w:tabs>
              <w:jc w:val="both"/>
              <w:cnfStyle w:val="000000100000" w:firstRow="0" w:lastRow="0" w:firstColumn="0" w:lastColumn="0" w:oddVBand="0" w:evenVBand="0" w:oddHBand="1" w:evenHBand="0" w:firstRowFirstColumn="0" w:firstRowLastColumn="0" w:lastRowFirstColumn="0" w:lastRowLastColumn="0"/>
              <w:rPr>
                <w:rFonts w:ascii="TT Norms Bold" w:hAnsi="TT Norms Bold" w:cstheme="minorHAnsi"/>
                <w:b/>
                <w:noProof/>
                <w:color w:val="4D89CD" w:themeColor="accent3" w:themeTint="99"/>
                <w:sz w:val="20"/>
                <w:szCs w:val="20"/>
              </w:rPr>
            </w:pPr>
            <w:r w:rsidRPr="008D5993">
              <w:rPr>
                <w:rFonts w:ascii="TT Norms Bold" w:hAnsi="TT Norms Bold" w:cstheme="minorHAnsi"/>
                <w:noProof/>
                <w:color w:val="4D89CD" w:themeColor="accent3" w:themeTint="99"/>
                <w:sz w:val="20"/>
                <w:szCs w:val="20"/>
              </w:rPr>
              <w:t/>
            </w:r>
          </w:p>
        </w:tc>
        <w:tc>
          <w:tcPr>
            <w:tcW w:w="2485" w:type="dxa"/>
            <w:shd w:val="clear" w:color="auto" w:fill="FFFFFF" w:themeFill="background1"/>
          </w:tcPr>
          <w:p w14:paraId="5D64D5B7" w14:textId="4E14831F" w:rsidR="00915347" w:rsidRPr="008D5993" w:rsidRDefault="00915347" w:rsidP="00915347">
            <w:pPr>
              <w:tabs>
                <w:tab w:val="left" w:pos="900"/>
              </w:tabs>
              <w:jc w:val="both"/>
              <w:cnfStyle w:val="000000100000" w:firstRow="0" w:lastRow="0" w:firstColumn="0" w:lastColumn="0" w:oddVBand="0" w:evenVBand="0" w:oddHBand="1" w:evenHBand="0" w:firstRowFirstColumn="0" w:firstRowLastColumn="0" w:lastRowFirstColumn="0" w:lastRowLastColumn="0"/>
              <w:rPr>
                <w:rFonts w:ascii="TT Norms Bold" w:hAnsi="TT Norms Bold" w:cstheme="minorHAnsi"/>
                <w:b/>
                <w:noProof/>
                <w:color w:val="4D89CD" w:themeColor="accent3" w:themeTint="99"/>
                <w:sz w:val="20"/>
                <w:szCs w:val="20"/>
              </w:rPr>
            </w:pPr>
            <w:r w:rsidRPr="008D5993">
              <w:rPr>
                <w:rFonts w:ascii="TT Norms Bold" w:hAnsi="TT Norms Bold" w:cstheme="minorHAnsi"/>
                <w:b/>
                <w:noProof/>
                <w:color w:val="4D89CD" w:themeColor="accent3" w:themeTint="99"/>
                <w:sz w:val="20"/>
                <w:szCs w:val="20"/>
              </w:rPr>
              <w:t/>
            </w:r>
          </w:p>
        </w:tc>
      </w:tr>
    </w:tbl>
    <w:p w14:paraId="1772D269" w14:textId="77777777" w:rsidR="0039066A" w:rsidRDefault="0039066A" w:rsidP="0083369E">
      <w:pPr>
        <w:spacing w:after="0"/>
        <w:ind w:right="274"/>
        <w:jc w:val="both"/>
        <w:rPr>
          <w:rFonts w:cstheme="minorHAnsi"/>
          <w:b/>
          <w:color w:val="0D0D0D" w:themeColor="text1" w:themeTint="F2"/>
          <w:sz w:val="20"/>
          <w:szCs w:val="20"/>
        </w:rPr>
      </w:pPr>
    </w:p>
    <w:p w14:paraId="0F714A45" w14:textId="77777777" w:rsidR="00CC1CC3" w:rsidRDefault="00CC1CC3" w:rsidP="0083369E">
      <w:pPr>
        <w:spacing w:after="0"/>
        <w:ind w:right="274"/>
        <w:jc w:val="both"/>
        <w:rPr>
          <w:rFonts w:cstheme="minorHAnsi"/>
          <w:b/>
          <w:color w:val="0D0D0D" w:themeColor="text1" w:themeTint="F2"/>
          <w:sz w:val="20"/>
          <w:szCs w:val="20"/>
        </w:rPr>
      </w:pPr>
    </w:p>
    <w:p w14:paraId="19067205" w14:textId="77777777" w:rsidR="00CC1CC3" w:rsidRDefault="00CC1CC3" w:rsidP="0083369E">
      <w:pPr>
        <w:spacing w:after="0"/>
        <w:ind w:right="274"/>
        <w:jc w:val="both"/>
        <w:rPr>
          <w:rFonts w:cstheme="minorHAnsi"/>
          <w:b/>
          <w:color w:val="0D0D0D" w:themeColor="text1" w:themeTint="F2"/>
          <w:sz w:val="20"/>
          <w:szCs w:val="20"/>
        </w:rPr>
      </w:pPr>
    </w:p>
    <w:p w14:paraId="2877D2FE" w14:textId="77777777" w:rsidR="00CC1CC3" w:rsidRPr="0083369E" w:rsidRDefault="00CC1CC3" w:rsidP="0083369E">
      <w:pPr>
        <w:spacing w:after="0"/>
        <w:ind w:right="274"/>
        <w:jc w:val="both"/>
        <w:rPr>
          <w:rFonts w:cstheme="minorHAnsi"/>
          <w:b/>
          <w:color w:val="0D0D0D" w:themeColor="text1" w:themeTint="F2"/>
          <w:sz w:val="20"/>
          <w:szCs w:val="20"/>
        </w:rPr>
      </w:pPr>
    </w:p>
    <w:p w14:paraId="6F998741" w14:textId="3EF463B2" w:rsidR="00B157F5" w:rsidRPr="00150334" w:rsidRDefault="00B157F5" w:rsidP="00AE50AC">
      <w:pPr>
        <w:spacing w:after="0"/>
        <w:ind w:left="360" w:right="274" w:hanging="216"/>
        <w:jc w:val="both"/>
        <w:rPr>
          <w:rFonts w:cstheme="minorHAnsi"/>
          <w:sz w:val="20"/>
          <w:szCs w:val="20"/>
        </w:rPr>
      </w:pPr>
      <w:r w:rsidRPr="00150334">
        <w:rPr>
          <w:rFonts w:cstheme="minorHAnsi"/>
          <w:sz w:val="20"/>
          <w:szCs w:val="20"/>
        </w:rPr>
        <w:t xml:space="preserve">a) The above fees </w:t>
      </w:r>
      <w:r w:rsidR="00A132AF" w:rsidRPr="00150334">
        <w:rPr>
          <w:rFonts w:cstheme="minorHAnsi"/>
          <w:sz w:val="20"/>
          <w:szCs w:val="20"/>
        </w:rPr>
        <w:t>are</w:t>
      </w:r>
      <w:r w:rsidRPr="00150334">
        <w:rPr>
          <w:rFonts w:cstheme="minorHAnsi"/>
          <w:sz w:val="20"/>
          <w:szCs w:val="20"/>
        </w:rPr>
        <w:t xml:space="preserve"> </w:t>
      </w:r>
      <w:r w:rsidR="0011293B" w:rsidRPr="00B5077C">
        <w:rPr>
          <w:rFonts w:ascii="TT Norms Bold" w:hAnsi="TT Norms Bold" w:cstheme="minorHAnsi"/>
          <w:b/>
          <w:bCs/>
          <w:color w:val="4D89CD" w:themeColor="accent3" w:themeTint="99"/>
          <w:sz w:val="20"/>
          <w:szCs w:val="20"/>
        </w:rPr>
        <w:t xml:space="preserve">OPE Inclusive</w:t>
      </w:r>
      <w:r w:rsidR="00B5077C" w:rsidRPr="00B5077C">
        <w:rPr>
          <w:rFonts w:ascii="TT Norms Bold" w:hAnsi="TT Norms Bold" w:cstheme="minorHAnsi"/>
          <w:b/>
          <w:bCs/>
          <w:color w:val="4D89CD" w:themeColor="accent3" w:themeTint="99"/>
          <w:sz w:val="20"/>
          <w:szCs w:val="20"/>
        </w:rPr>
        <w:t/>
      </w:r>
      <w:r w:rsidR="00DE503A">
        <w:rPr>
          <w:rFonts w:ascii="TT Norms Bold" w:hAnsi="TT Norms Bold" w:cstheme="minorHAnsi"/>
          <w:b/>
          <w:bCs/>
          <w:color w:val="4D89CD" w:themeColor="accent3" w:themeTint="99"/>
          <w:sz w:val="20"/>
          <w:szCs w:val="20"/>
        </w:rPr>
        <w:t/>
      </w:r>
      <w:r w:rsidR="00B5077C" w:rsidRPr="00B5077C">
        <w:rPr>
          <w:rFonts w:ascii="TT Norms Bold" w:hAnsi="TT Norms Bold" w:cstheme="minorHAnsi"/>
          <w:b/>
          <w:bCs/>
          <w:color w:val="4D89CD" w:themeColor="accent3" w:themeTint="99"/>
          <w:sz w:val="20"/>
          <w:szCs w:val="20"/>
        </w:rPr>
        <w:t/>
      </w:r>
      <w:r w:rsidR="008231AE" w:rsidRPr="00B5077C">
        <w:rPr>
          <w:rFonts w:ascii="TT Norms Bold" w:hAnsi="TT Norms Bold" w:cstheme="minorHAnsi"/>
          <w:b/>
          <w:bCs/>
          <w:color w:val="4D89CD" w:themeColor="accent3" w:themeTint="99"/>
          <w:sz w:val="20"/>
          <w:szCs w:val="20"/>
        </w:rPr>
        <w:t/>
      </w:r>
      <w:r w:rsidR="008231AE" w:rsidRPr="00B5077C">
        <w:rPr>
          <w:rFonts w:ascii="TT Norms Bold" w:hAnsi="TT Norms Bold" w:cstheme="minorHAnsi"/>
          <w:color w:val="4D89CD" w:themeColor="accent3" w:themeTint="99"/>
          <w:sz w:val="20"/>
          <w:szCs w:val="20"/>
        </w:rPr>
        <w:t>:</w:t>
      </w:r>
      <w:r w:rsidR="00B43AA3">
        <w:rPr>
          <w:rFonts w:ascii="TT Norms Bold" w:hAnsi="TT Norms Bold" w:cstheme="minorHAnsi"/>
          <w:color w:val="4D89CD" w:themeColor="accent3" w:themeTint="99"/>
          <w:sz w:val="20"/>
          <w:szCs w:val="20"/>
        </w:rPr>
        <w:t xml:space="preserve"> </w:t>
      </w:r>
      <w:r w:rsidRPr="00150334">
        <w:rPr>
          <w:rFonts w:cstheme="minorHAnsi"/>
          <w:sz w:val="20"/>
          <w:szCs w:val="20"/>
        </w:rPr>
        <w:t xml:space="preserve">out-of-pocket expenses and other incidentals directly relating to the completion of the engagement; these shall be charged at actuals and kept at reasonable proprietary levels. </w:t>
      </w:r>
    </w:p>
    <w:p w14:paraId="02AA5793" w14:textId="5670BC8F" w:rsidR="00B157F5" w:rsidRPr="00150334" w:rsidRDefault="00B157F5" w:rsidP="00AE50AC">
      <w:pPr>
        <w:spacing w:after="0"/>
        <w:ind w:left="360" w:right="274" w:hanging="180"/>
        <w:jc w:val="both"/>
        <w:rPr>
          <w:rFonts w:cstheme="minorHAnsi"/>
          <w:sz w:val="20"/>
          <w:szCs w:val="20"/>
        </w:rPr>
      </w:pPr>
      <w:r w:rsidRPr="00150334">
        <w:rPr>
          <w:rFonts w:cstheme="minorHAnsi"/>
          <w:sz w:val="20"/>
          <w:szCs w:val="20"/>
        </w:rPr>
        <w:t>b)</w:t>
      </w:r>
      <w:r w:rsidR="00A735E9" w:rsidRPr="00150334">
        <w:rPr>
          <w:rFonts w:cstheme="minorHAnsi"/>
          <w:sz w:val="20"/>
          <w:szCs w:val="20"/>
        </w:rPr>
        <w:t xml:space="preserve"> </w:t>
      </w:r>
      <w:r w:rsidRPr="00150334">
        <w:rPr>
          <w:rFonts w:cstheme="minorHAnsi"/>
          <w:sz w:val="20"/>
          <w:szCs w:val="20"/>
        </w:rPr>
        <w:t xml:space="preserve"> Site visits may be conducted by </w:t>
      </w:r>
      <w:r w:rsidR="00036107" w:rsidRPr="00150334">
        <w:rPr>
          <w:rFonts w:cstheme="minorHAnsi"/>
          <w:sz w:val="20"/>
          <w:szCs w:val="20"/>
        </w:rPr>
        <w:t>the SPC</w:t>
      </w:r>
      <w:r w:rsidRPr="00150334">
        <w:rPr>
          <w:rFonts w:cstheme="minorHAnsi"/>
          <w:sz w:val="20"/>
          <w:szCs w:val="20"/>
        </w:rPr>
        <w:t xml:space="preserve"> team, if required, the expenses for the same will be borne by you and </w:t>
      </w:r>
      <w:r w:rsidR="00A132AF" w:rsidRPr="00150334">
        <w:rPr>
          <w:rFonts w:cstheme="minorHAnsi"/>
          <w:sz w:val="20"/>
          <w:szCs w:val="20"/>
        </w:rPr>
        <w:t>are</w:t>
      </w:r>
      <w:r w:rsidRPr="00150334">
        <w:rPr>
          <w:rFonts w:cstheme="minorHAnsi"/>
          <w:sz w:val="20"/>
          <w:szCs w:val="20"/>
        </w:rPr>
        <w:t xml:space="preserve"> not included in the above fees. However, prior approval shall be taken.</w:t>
      </w:r>
    </w:p>
    <w:p w14:paraId="1F8EE061" w14:textId="77777777" w:rsidR="004B3674" w:rsidRPr="00150334" w:rsidRDefault="004B3674" w:rsidP="00AE50AC">
      <w:pPr>
        <w:spacing w:after="0"/>
        <w:ind w:right="274" w:firstLine="144"/>
        <w:jc w:val="both"/>
        <w:rPr>
          <w:rFonts w:cstheme="minorHAnsi"/>
          <w:sz w:val="20"/>
          <w:szCs w:val="20"/>
        </w:rPr>
      </w:pPr>
    </w:p>
    <w:p w14:paraId="19B7AD5F" w14:textId="77777777" w:rsidR="00915347" w:rsidRPr="00915347" w:rsidRDefault="00915347" w:rsidP="00915347">
      <w:pPr>
        <w:spacing w:after="0"/>
        <w:ind w:right="274" w:firstLine="144"/>
        <w:jc w:val="both"/>
        <w:rPr>
          <w:rFonts w:cstheme="minorHAnsi"/>
          <w:b/>
          <w:color w:val="0D0D0D" w:themeColor="text1" w:themeTint="F2"/>
          <w:sz w:val="20"/>
          <w:szCs w:val="20"/>
        </w:rPr>
      </w:pPr>
      <w:r>
        <w:rPr>
          <w:rFonts w:cstheme="minorHAnsi"/>
          <w:b/>
          <w:color w:val="0D0D0D" w:themeColor="text1" w:themeTint="F2"/>
          <w:sz w:val="20"/>
          <w:szCs w:val="20"/>
        </w:rPr>
        <w:t xml:space="preserve">3.  </w:t>
      </w:r>
      <w:r w:rsidRPr="00915347">
        <w:rPr>
          <w:rFonts w:cstheme="minorHAnsi"/>
          <w:b/>
          <w:color w:val="0D0D0D" w:themeColor="text1" w:themeTint="F2"/>
          <w:sz w:val="20"/>
          <w:szCs w:val="20"/>
        </w:rPr>
        <w:t>Engagement Payment Cycle:</w:t>
      </w:r>
    </w:p>
    <w:p w14:paraId="3682E323" w14:textId="77777777" w:rsidR="00915347" w:rsidRPr="00915347" w:rsidRDefault="00915347" w:rsidP="00915347">
      <w:pPr>
        <w:pStyle w:val="NormalWeb"/>
        <w:spacing w:before="0" w:beforeAutospacing="0" w:after="0" w:afterAutospacing="0"/>
        <w:ind w:left="600"/>
        <w:rPr>
          <w:rFonts w:asciiTheme="minorHAnsi" w:eastAsiaTheme="minorHAnsi" w:hAnsiTheme="minorHAnsi" w:cstheme="minorHAnsi"/>
          <w:kern w:val="2"/>
          <w:sz w:val="20"/>
          <w:szCs w:val="20"/>
          <w14:ligatures w14:val="standardContextual"/>
        </w:rPr>
      </w:pPr>
      <w:r w:rsidRPr="00915347">
        <w:rPr>
          <w:rFonts w:asciiTheme="minorHAnsi" w:eastAsiaTheme="minorHAnsi" w:hAnsiTheme="minorHAnsi" w:cstheme="minorHAnsi"/>
          <w:kern w:val="2"/>
          <w:sz w:val="20"/>
          <w:szCs w:val="20"/>
          <w14:ligatures w14:val="standardContextual"/>
        </w:rPr>
        <w:t>a) Monthly Frequency Billing will be made at the end of each month – Payment to be made within 7 days of the end of the respective month pursuant to an Invoice sent by us.</w:t>
      </w:r>
    </w:p>
    <w:p w14:paraId="0991C4C2" w14:textId="5D2FED49" w:rsidR="00915347" w:rsidRDefault="00915347" w:rsidP="00915347">
      <w:pPr>
        <w:pStyle w:val="NormalWeb"/>
        <w:spacing w:before="0" w:beforeAutospacing="0" w:after="0" w:afterAutospacing="0"/>
        <w:ind w:left="600"/>
        <w:rPr>
          <w:rFonts w:asciiTheme="minorHAnsi" w:eastAsiaTheme="minorHAnsi" w:hAnsiTheme="minorHAnsi" w:cstheme="minorHAnsi"/>
          <w:kern w:val="2"/>
          <w:sz w:val="20"/>
          <w:szCs w:val="20"/>
          <w14:ligatures w14:val="standardContextual"/>
        </w:rPr>
      </w:pPr>
      <w:r w:rsidRPr="00915347">
        <w:rPr>
          <w:rFonts w:asciiTheme="minorHAnsi" w:eastAsiaTheme="minorHAnsi" w:hAnsiTheme="minorHAnsi" w:cstheme="minorHAnsi"/>
          <w:kern w:val="2"/>
          <w:sz w:val="20"/>
          <w:szCs w:val="20"/>
          <w14:ligatures w14:val="standardContextual"/>
        </w:rPr>
        <w:t>b) Annual Frequency Billing will be on the completion of that service - Payment to be made within 7 days of the end of the respective month pursuant to an Invoice sent by us.</w:t>
      </w:r>
    </w:p>
    <w:p w14:paraId="1D4724F5" w14:textId="77777777" w:rsidR="00915347" w:rsidRPr="00915347" w:rsidRDefault="00915347" w:rsidP="00915347">
      <w:pPr>
        <w:pStyle w:val="NormalWeb"/>
        <w:spacing w:before="0" w:beforeAutospacing="0" w:after="0" w:afterAutospacing="0"/>
        <w:ind w:left="600"/>
        <w:rPr>
          <w:rFonts w:asciiTheme="minorHAnsi" w:eastAsiaTheme="minorHAnsi" w:hAnsiTheme="minorHAnsi" w:cstheme="minorHAnsi"/>
          <w:kern w:val="2"/>
          <w:sz w:val="20"/>
          <w:szCs w:val="20"/>
          <w14:ligatures w14:val="standardContextual"/>
        </w:rPr>
      </w:pPr>
    </w:p>
    <w:p w14:paraId="5BEE57FA" w14:textId="2B36CCE8" w:rsidR="00B157F5" w:rsidRPr="00150334" w:rsidRDefault="00915347" w:rsidP="00AE50AC">
      <w:pPr>
        <w:spacing w:after="0"/>
        <w:ind w:right="274" w:firstLine="144"/>
        <w:jc w:val="both"/>
        <w:rPr>
          <w:rFonts w:cstheme="minorHAnsi"/>
          <w:b/>
          <w:color w:val="0D0D0D" w:themeColor="text1" w:themeTint="F2"/>
          <w:sz w:val="20"/>
          <w:szCs w:val="20"/>
        </w:rPr>
      </w:pPr>
      <w:r>
        <w:rPr>
          <w:rFonts w:cstheme="minorHAnsi"/>
          <w:b/>
          <w:color w:val="0D0D0D" w:themeColor="text1" w:themeTint="F2"/>
          <w:sz w:val="20"/>
          <w:szCs w:val="20"/>
        </w:rPr>
        <w:t>4.</w:t>
      </w:r>
      <w:r w:rsidR="00B157F5" w:rsidRPr="00150334">
        <w:rPr>
          <w:rFonts w:cstheme="minorHAnsi"/>
          <w:b/>
          <w:color w:val="0D0D0D" w:themeColor="text1" w:themeTint="F2"/>
          <w:sz w:val="20"/>
          <w:szCs w:val="20"/>
        </w:rPr>
        <w:t xml:space="preserve"> Taxes</w:t>
      </w:r>
    </w:p>
    <w:p w14:paraId="70E5E025" w14:textId="20ADAC9A" w:rsidR="00CB44F1" w:rsidRPr="00150334" w:rsidRDefault="00B157F5" w:rsidP="00733C73">
      <w:pPr>
        <w:tabs>
          <w:tab w:val="left" w:pos="540"/>
        </w:tabs>
        <w:spacing w:after="0"/>
        <w:ind w:left="360" w:right="274" w:hanging="216"/>
        <w:jc w:val="both"/>
        <w:rPr>
          <w:rFonts w:cstheme="minorHAnsi"/>
          <w:sz w:val="20"/>
          <w:szCs w:val="20"/>
        </w:rPr>
      </w:pPr>
      <w:r w:rsidRPr="00150334">
        <w:rPr>
          <w:rFonts w:cstheme="minorHAnsi"/>
          <w:sz w:val="20"/>
          <w:szCs w:val="20"/>
        </w:rPr>
        <w:t xml:space="preserve">a) </w:t>
      </w:r>
      <w:r w:rsidR="006C589F" w:rsidRPr="00150334">
        <w:rPr>
          <w:rFonts w:cstheme="minorHAnsi"/>
          <w:sz w:val="20"/>
          <w:szCs w:val="20"/>
        </w:rPr>
        <w:t xml:space="preserve"> </w:t>
      </w:r>
      <w:r w:rsidRPr="00150334">
        <w:rPr>
          <w:rFonts w:cstheme="minorHAnsi"/>
          <w:sz w:val="20"/>
          <w:szCs w:val="20"/>
        </w:rPr>
        <w:t xml:space="preserve"> Applicable indirect taxes will be charged separately and at actuals. Currently </w:t>
      </w:r>
      <w:r w:rsidR="00A202D1" w:rsidRPr="00150334">
        <w:rPr>
          <w:rFonts w:cstheme="minorHAnsi"/>
          <w:sz w:val="20"/>
          <w:szCs w:val="20"/>
        </w:rPr>
        <w:t>the Goods</w:t>
      </w:r>
      <w:r w:rsidRPr="00150334">
        <w:rPr>
          <w:rFonts w:cstheme="minorHAnsi"/>
          <w:sz w:val="20"/>
          <w:szCs w:val="20"/>
        </w:rPr>
        <w:t xml:space="preserve"> &amp; Services Tax (GST)</w:t>
      </w:r>
      <w:r w:rsidR="006C589F" w:rsidRPr="00150334">
        <w:rPr>
          <w:rFonts w:cstheme="minorHAnsi"/>
          <w:sz w:val="20"/>
          <w:szCs w:val="20"/>
        </w:rPr>
        <w:t xml:space="preserve"> </w:t>
      </w:r>
      <w:r w:rsidRPr="00150334">
        <w:rPr>
          <w:rFonts w:cstheme="minorHAnsi"/>
          <w:sz w:val="20"/>
          <w:szCs w:val="20"/>
        </w:rPr>
        <w:t xml:space="preserve">@ 18% is chargeable on all domestic services. </w:t>
      </w:r>
    </w:p>
    <w:p w14:paraId="0DAF1A59" w14:textId="13F2A6CA" w:rsidR="003303AD" w:rsidRPr="00150334" w:rsidRDefault="003303AD" w:rsidP="004B3674">
      <w:pPr>
        <w:spacing w:after="0"/>
        <w:ind w:right="274" w:firstLine="144"/>
        <w:rPr>
          <w:rFonts w:cstheme="minorHAnsi"/>
          <w:sz w:val="20"/>
          <w:szCs w:val="20"/>
        </w:rPr>
      </w:pPr>
    </w:p>
    <w:p w14:paraId="4F1E7D28" w14:textId="237CA88C" w:rsidR="00B157F5" w:rsidRPr="00150334" w:rsidRDefault="00915347" w:rsidP="004B3674">
      <w:pPr>
        <w:spacing w:after="0"/>
        <w:ind w:right="274" w:firstLine="144"/>
        <w:rPr>
          <w:rFonts w:cstheme="minorHAnsi"/>
          <w:b/>
          <w:color w:val="0D0D0D" w:themeColor="text1" w:themeTint="F2"/>
          <w:sz w:val="20"/>
          <w:szCs w:val="20"/>
        </w:rPr>
      </w:pPr>
      <w:r>
        <w:rPr>
          <w:rFonts w:cstheme="minorHAnsi"/>
          <w:b/>
          <w:color w:val="0D0D0D" w:themeColor="text1" w:themeTint="F2"/>
          <w:sz w:val="20"/>
          <w:szCs w:val="20"/>
        </w:rPr>
        <w:t>5</w:t>
      </w:r>
      <w:r w:rsidR="00B157F5" w:rsidRPr="00150334">
        <w:rPr>
          <w:rFonts w:cstheme="minorHAnsi"/>
          <w:b/>
          <w:color w:val="0D0D0D" w:themeColor="text1" w:themeTint="F2"/>
          <w:sz w:val="20"/>
          <w:szCs w:val="20"/>
        </w:rPr>
        <w:t>. Late Payments and Fee Revision</w:t>
      </w:r>
    </w:p>
    <w:p w14:paraId="5FB43D6F" w14:textId="5786204A" w:rsidR="00B157F5" w:rsidRPr="00150334" w:rsidRDefault="00B157F5" w:rsidP="00AE50AC">
      <w:pPr>
        <w:spacing w:after="0"/>
        <w:ind w:left="426" w:right="274" w:hanging="284"/>
        <w:jc w:val="both"/>
        <w:rPr>
          <w:rFonts w:cstheme="minorHAnsi"/>
          <w:sz w:val="20"/>
          <w:szCs w:val="20"/>
        </w:rPr>
      </w:pPr>
      <w:r w:rsidRPr="00150334">
        <w:rPr>
          <w:rFonts w:cstheme="minorHAnsi"/>
          <w:sz w:val="20"/>
          <w:szCs w:val="20"/>
        </w:rPr>
        <w:t>a)</w:t>
      </w:r>
      <w:r w:rsidR="004B3674" w:rsidRPr="00150334">
        <w:rPr>
          <w:rFonts w:cstheme="minorHAnsi"/>
          <w:sz w:val="20"/>
          <w:szCs w:val="20"/>
        </w:rPr>
        <w:t xml:space="preserve"> </w:t>
      </w:r>
      <w:r w:rsidRPr="00150334">
        <w:rPr>
          <w:rFonts w:cstheme="minorHAnsi"/>
          <w:sz w:val="20"/>
          <w:szCs w:val="20"/>
        </w:rPr>
        <w:t xml:space="preserve"> We are registered as a MSME under the MSMED Act; Delayed payments will attract compound interest @ 18% PA with monthly interest rests. Registration certificate is available on request. </w:t>
      </w:r>
    </w:p>
    <w:p w14:paraId="672F8C93" w14:textId="0E30C684" w:rsidR="00C7151C" w:rsidRPr="00150334" w:rsidRDefault="00B157F5" w:rsidP="007A3E53">
      <w:pPr>
        <w:spacing w:after="0"/>
        <w:ind w:left="426" w:right="274" w:hanging="284"/>
        <w:jc w:val="both"/>
        <w:rPr>
          <w:rFonts w:cstheme="minorHAnsi"/>
          <w:sz w:val="20"/>
          <w:szCs w:val="20"/>
        </w:rPr>
      </w:pPr>
      <w:r w:rsidRPr="00150334">
        <w:rPr>
          <w:rFonts w:cstheme="minorHAnsi"/>
          <w:sz w:val="20"/>
          <w:szCs w:val="20"/>
        </w:rPr>
        <w:t xml:space="preserve">b)  In exigent circumstances where the time effort involvement is stretched beyond the mandated man-days/ man-hours, due to reasons out of our control, we may request for commensurate revision in our fee prior to charging for the same in our invoice. </w:t>
      </w:r>
    </w:p>
    <w:p w14:paraId="36D97C04" w14:textId="77777777" w:rsidR="007A3E53" w:rsidRDefault="007A3E53" w:rsidP="007A3E53">
      <w:pPr>
        <w:spacing w:after="0"/>
        <w:ind w:left="426" w:right="274" w:hanging="284"/>
        <w:jc w:val="both"/>
        <w:rPr>
          <w:rFonts w:cstheme="minorHAnsi"/>
          <w:sz w:val="20"/>
          <w:szCs w:val="20"/>
        </w:rPr>
      </w:pPr>
    </w:p>
    <w:p w14:paraId="17C4D507" w14:textId="001FADAC" w:rsidR="006A6AAE" w:rsidRDefault="006A6AAE" w:rsidP="006A6AAE">
      <w:pPr>
        <w:spacing w:after="0"/>
        <w:ind w:left="426" w:right="274" w:hanging="284"/>
        <w:rPr>
          <w:rStyle w:val="ui-provider"/>
          <w:b/>
          <w:bCs/>
        </w:rPr>
      </w:pPr>
      <w:r w:rsidRPr="006A6AAE">
        <w:rPr>
          <w:rStyle w:val="ui-provider"/>
          <w:b/>
          <w:bCs/>
        </w:rPr>
        <w:t>Fees</w:t>
      </w:r>
      <w:r>
        <w:rPr>
          <w:rStyle w:val="ui-provider"/>
          <w:b/>
          <w:bCs/>
        </w:rPr>
        <w:t>:</w:t>
      </w:r>
    </w:p>
    <w:p w14:paraId="127DDBE1" w14:textId="3E2AE49F" w:rsidR="00C7151C" w:rsidRPr="00FA25D5" w:rsidRDefault="006A6AAE" w:rsidP="008D5993">
      <w:pPr>
        <w:spacing w:after="0"/>
        <w:ind w:left="426" w:right="274"/>
        <w:rPr>
          <w:rFonts w:cstheme="minorHAnsi"/>
          <w:sz w:val="20"/>
          <w:szCs w:val="20"/>
        </w:rPr>
      </w:pPr>
      <w:r>
        <w:rPr>
          <w:rStyle w:val="ui-provider"/>
        </w:rPr>
        <w:t xml:space="preserve">The total fee for the services outlined in this engagement is </w:t>
      </w:r>
      <w:r w:rsidR="0098776E">
        <w:rPr>
          <w:rStyle w:val="ui-provider"/>
        </w:rPr>
        <w:t xml:space="preserve">USD </w:t>
      </w:r>
      <w:r w:rsidRPr="00FB1C9A">
        <w:rPr>
          <w:rFonts w:ascii="TT Norms Bold" w:hAnsi="TT Norms Bold" w:cstheme="minorHAnsi"/>
          <w:color w:val="4D89CD" w:themeColor="accent3" w:themeTint="99"/>
          <w:sz w:val="20"/>
          <w:szCs w:val="20"/>
        </w:rPr>
        <w:t xml:space="preserve">1180</w:t>
      </w:r>
      <w:r w:rsidR="00507E93" w:rsidRPr="00FB1C9A">
        <w:rPr>
          <w:rFonts w:ascii="TT Norms Bold" w:hAnsi="TT Norms Bold" w:cstheme="minorHAnsi"/>
          <w:color w:val="4D89CD" w:themeColor="accent3" w:themeTint="99"/>
          <w:sz w:val="20"/>
          <w:szCs w:val="20"/>
        </w:rPr>
        <w:t/>
      </w:r>
      <w:r w:rsidRPr="00FB1C9A">
        <w:rPr>
          <w:rFonts w:ascii="TT Norms Bold" w:hAnsi="TT Norms Bold" w:cstheme="minorHAnsi"/>
          <w:color w:val="4D89CD" w:themeColor="accent3" w:themeTint="99"/>
          <w:sz w:val="20"/>
          <w:szCs w:val="20"/>
        </w:rPr>
        <w:t/>
      </w:r>
      <w:r w:rsidR="00FB1C9A">
        <w:rPr>
          <w:rFonts w:ascii="TT Norms Bold" w:hAnsi="TT Norms Bold" w:cstheme="minorHAnsi"/>
          <w:color w:val="4D89CD" w:themeColor="accent3" w:themeTint="99"/>
          <w:sz w:val="20"/>
          <w:szCs w:val="20"/>
        </w:rPr>
        <w:t>,</w:t>
      </w:r>
      <w:r>
        <w:rPr>
          <w:rStyle w:val="ui-provider"/>
        </w:rPr>
        <w:t xml:space="preserve"> inclusive of all expenses and taxes. Payment terms are detailed separately. Both parties acknowledge and agree to this total fee by signing below.</w:t>
      </w:r>
    </w:p>
    <w:sectPr w:rsidR="00C7151C" w:rsidRPr="00FA25D5" w:rsidSect="009A14E5">
      <w:headerReference w:type="default" r:id="rId12"/>
      <w:footerReference w:type="default" r:id="rId13"/>
      <w:type w:val="continuous"/>
      <w:pgSz w:w="11906" w:h="16838" w:code="9"/>
      <w:pgMar w:top="1440" w:right="1426" w:bottom="1440" w:left="72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9B7179" w14:textId="77777777" w:rsidR="009A14E5" w:rsidRDefault="009A14E5" w:rsidP="00C33058">
      <w:pPr>
        <w:spacing w:after="0" w:line="240" w:lineRule="auto"/>
      </w:pPr>
      <w:r>
        <w:separator/>
      </w:r>
    </w:p>
  </w:endnote>
  <w:endnote w:type="continuationSeparator" w:id="0">
    <w:p w14:paraId="7D5BE300" w14:textId="77777777" w:rsidR="009A14E5" w:rsidRDefault="009A14E5" w:rsidP="00C33058">
      <w:pPr>
        <w:spacing w:after="0" w:line="240" w:lineRule="auto"/>
      </w:pPr>
      <w:r>
        <w:continuationSeparator/>
      </w:r>
    </w:p>
  </w:endnote>
  <w:endnote w:type="continuationNotice" w:id="1">
    <w:p w14:paraId="7CBAE0F2" w14:textId="77777777" w:rsidR="009A14E5" w:rsidRDefault="009A14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T Norms Medium">
    <w:altName w:val="Calibri"/>
    <w:panose1 w:val="02000803030000020003"/>
    <w:charset w:val="00"/>
    <w:family w:val="modern"/>
    <w:notTrueType/>
    <w:pitch w:val="variable"/>
    <w:sig w:usb0="00000207" w:usb1="00000001" w:usb2="00000000" w:usb3="00000000" w:csb0="00000097"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T Norms Light">
    <w:altName w:val="Calibri"/>
    <w:panose1 w:val="02000503020000020003"/>
    <w:charset w:val="00"/>
    <w:family w:val="modern"/>
    <w:notTrueType/>
    <w:pitch w:val="variable"/>
    <w:sig w:usb0="00000207" w:usb1="00000001" w:usb2="00000000" w:usb3="00000000" w:csb0="00000097" w:csb1="00000000"/>
  </w:font>
  <w:font w:name="TT Norms Bold">
    <w:panose1 w:val="02000803040000020004"/>
    <w:charset w:val="00"/>
    <w:family w:val="modern"/>
    <w:notTrueType/>
    <w:pitch w:val="variable"/>
    <w:sig w:usb0="00000207" w:usb1="00000001" w:usb2="00000000" w:usb3="00000000" w:csb0="00000097"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0840632"/>
      <w:docPartObj>
        <w:docPartGallery w:val="Page Numbers (Bottom of Page)"/>
        <w:docPartUnique/>
      </w:docPartObj>
    </w:sdtPr>
    <w:sdtEndPr>
      <w:rPr>
        <w:noProof/>
      </w:rPr>
    </w:sdtEndPr>
    <w:sdtContent>
      <w:p w14:paraId="55B0E0FA" w14:textId="77777777" w:rsidR="00BE556E" w:rsidRDefault="00BE556E">
        <w:pPr>
          <w:pStyle w:val="Footer"/>
          <w:jc w:val="center"/>
        </w:pPr>
      </w:p>
      <w:p w14:paraId="50F19572" w14:textId="111E6261" w:rsidR="00BE556E" w:rsidRDefault="00BE55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93B3CF" w14:textId="77777777" w:rsidR="00BE556E" w:rsidRDefault="00BE55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F8A8D5" w14:textId="77777777" w:rsidR="009A14E5" w:rsidRDefault="009A14E5" w:rsidP="00C33058">
      <w:pPr>
        <w:spacing w:after="0" w:line="240" w:lineRule="auto"/>
      </w:pPr>
      <w:r>
        <w:separator/>
      </w:r>
    </w:p>
  </w:footnote>
  <w:footnote w:type="continuationSeparator" w:id="0">
    <w:p w14:paraId="3475BC86" w14:textId="77777777" w:rsidR="009A14E5" w:rsidRDefault="009A14E5" w:rsidP="00C33058">
      <w:pPr>
        <w:spacing w:after="0" w:line="240" w:lineRule="auto"/>
      </w:pPr>
      <w:r>
        <w:continuationSeparator/>
      </w:r>
    </w:p>
  </w:footnote>
  <w:footnote w:type="continuationNotice" w:id="1">
    <w:p w14:paraId="3782CAB1" w14:textId="77777777" w:rsidR="009A14E5" w:rsidRDefault="009A14E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9EAA4" w14:textId="467FCDF5" w:rsidR="005969EC" w:rsidRDefault="00F95A25">
    <w:pPr>
      <w:pStyle w:val="Header"/>
    </w:pPr>
    <w:r w:rsidRPr="00F95A25">
      <w:rPr>
        <w:noProof/>
      </w:rPr>
      <w:drawing>
        <wp:anchor distT="0" distB="0" distL="114300" distR="114300" simplePos="0" relativeHeight="251658241" behindDoc="0" locked="0" layoutInCell="1" allowOverlap="1" wp14:anchorId="34E5B357" wp14:editId="70533A41">
          <wp:simplePos x="0" y="0"/>
          <wp:positionH relativeFrom="column">
            <wp:posOffset>-33020</wp:posOffset>
          </wp:positionH>
          <wp:positionV relativeFrom="paragraph">
            <wp:posOffset>-387513</wp:posOffset>
          </wp:positionV>
          <wp:extent cx="1034435" cy="271952"/>
          <wp:effectExtent l="0" t="0" r="0" b="0"/>
          <wp:wrapNone/>
          <wp:docPr id="463564563" name="Picture 463564563" descr="A screenshot of a video game&#10;&#10;Description automatically generated with medium confidence">
            <a:extLst xmlns:a="http://schemas.openxmlformats.org/drawingml/2006/main">
              <a:ext uri="{FF2B5EF4-FFF2-40B4-BE49-F238E27FC236}">
                <a16:creationId xmlns:a16="http://schemas.microsoft.com/office/drawing/2014/main" id="{314A165F-8CF8-4E40-8003-611A60F131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video game&#10;&#10;Description automatically generated with medium confidence">
                    <a:extLst>
                      <a:ext uri="{FF2B5EF4-FFF2-40B4-BE49-F238E27FC236}">
                        <a16:creationId xmlns:a16="http://schemas.microsoft.com/office/drawing/2014/main" id="{314A165F-8CF8-4E40-8003-611A60F131FA}"/>
                      </a:ext>
                    </a:extLst>
                  </pic:cNvPr>
                  <pic:cNvPicPr>
                    <a:picLocks noChangeAspect="1"/>
                  </pic:cNvPicPr>
                </pic:nvPicPr>
                <pic:blipFill>
                  <a:blip r:embed="rId1">
                    <a:biLevel thresh="25000"/>
                    <a:extLst>
                      <a:ext uri="{28A0092B-C50C-407E-A947-70E740481C1C}">
                        <a14:useLocalDpi xmlns:a14="http://schemas.microsoft.com/office/drawing/2010/main" val="0"/>
                      </a:ext>
                    </a:extLst>
                  </a:blip>
                  <a:stretch>
                    <a:fillRect/>
                  </a:stretch>
                </pic:blipFill>
                <pic:spPr>
                  <a:xfrm>
                    <a:off x="0" y="0"/>
                    <a:ext cx="1034435" cy="271952"/>
                  </a:xfrm>
                  <a:prstGeom prst="rect">
                    <a:avLst/>
                  </a:prstGeom>
                </pic:spPr>
              </pic:pic>
            </a:graphicData>
          </a:graphic>
          <wp14:sizeRelH relativeFrom="margin">
            <wp14:pctWidth>0</wp14:pctWidth>
          </wp14:sizeRelH>
          <wp14:sizeRelV relativeFrom="margin">
            <wp14:pctHeight>0</wp14:pctHeight>
          </wp14:sizeRelV>
        </wp:anchor>
      </w:drawing>
    </w:r>
    <w:r w:rsidR="005969EC" w:rsidRPr="005969EC">
      <w:rPr>
        <w:noProof/>
      </w:rPr>
      <mc:AlternateContent>
        <mc:Choice Requires="wpg">
          <w:drawing>
            <wp:anchor distT="0" distB="0" distL="114300" distR="114300" simplePos="0" relativeHeight="251658240" behindDoc="0" locked="0" layoutInCell="1" allowOverlap="1" wp14:anchorId="064D0F52" wp14:editId="1AFE5B44">
              <wp:simplePos x="0" y="0"/>
              <wp:positionH relativeFrom="page">
                <wp:align>right</wp:align>
              </wp:positionH>
              <wp:positionV relativeFrom="paragraph">
                <wp:posOffset>-457200</wp:posOffset>
              </wp:positionV>
              <wp:extent cx="12192000" cy="402720"/>
              <wp:effectExtent l="0" t="0" r="0" b="0"/>
              <wp:wrapNone/>
              <wp:docPr id="3" name="Group 3">
                <a:extLst xmlns:a="http://schemas.openxmlformats.org/drawingml/2006/main">
                  <a:ext uri="{FF2B5EF4-FFF2-40B4-BE49-F238E27FC236}">
                    <a16:creationId xmlns:a16="http://schemas.microsoft.com/office/drawing/2014/main" id="{AA699089-1E26-81CB-E6A8-2CEEAA06B635}"/>
                  </a:ext>
                </a:extLst>
              </wp:docPr>
              <wp:cNvGraphicFramePr/>
              <a:graphic xmlns:a="http://schemas.openxmlformats.org/drawingml/2006/main">
                <a:graphicData uri="http://schemas.microsoft.com/office/word/2010/wordprocessingGroup">
                  <wpg:wgp>
                    <wpg:cNvGrpSpPr/>
                    <wpg:grpSpPr>
                      <a:xfrm>
                        <a:off x="0" y="0"/>
                        <a:ext cx="12192000" cy="402720"/>
                        <a:chOff x="0" y="0"/>
                        <a:chExt cx="12192000" cy="402720"/>
                      </a:xfrm>
                    </wpg:grpSpPr>
                    <pic:pic xmlns:pic="http://schemas.openxmlformats.org/drawingml/2006/picture">
                      <pic:nvPicPr>
                        <pic:cNvPr id="630960527" name="Picture 630960527">
                          <a:extLst>
                            <a:ext uri="{FF2B5EF4-FFF2-40B4-BE49-F238E27FC236}">
                              <a16:creationId xmlns:a16="http://schemas.microsoft.com/office/drawing/2014/main" id="{979B99A0-5A40-FD01-99A2-96A4A8BF1720}"/>
                            </a:ext>
                          </a:extLst>
                        </pic:cNvPr>
                        <pic:cNvPicPr>
                          <a:picLocks noChangeAspect="1"/>
                        </pic:cNvPicPr>
                      </pic:nvPicPr>
                      <pic:blipFill rotWithShape="1">
                        <a:blip r:embed="rId2" cstate="print">
                          <a:extLst>
                            <a:ext uri="{28A0092B-C50C-407E-A947-70E740481C1C}">
                              <a14:useLocalDpi xmlns:a14="http://schemas.microsoft.com/office/drawing/2010/main" val="0"/>
                            </a:ext>
                          </a:extLst>
                        </a:blip>
                        <a:srcRect l="2290" t="47618" r="2290" b="48460"/>
                        <a:stretch/>
                      </pic:blipFill>
                      <pic:spPr>
                        <a:xfrm flipH="1">
                          <a:off x="0" y="0"/>
                          <a:ext cx="12192000" cy="402720"/>
                        </a:xfrm>
                        <a:custGeom>
                          <a:avLst/>
                          <a:gdLst>
                            <a:gd name="connsiteX0" fmla="*/ 12192000 w 12192000"/>
                            <a:gd name="connsiteY0" fmla="*/ 0 h 402720"/>
                            <a:gd name="connsiteX1" fmla="*/ 0 w 12192000"/>
                            <a:gd name="connsiteY1" fmla="*/ 0 h 402720"/>
                            <a:gd name="connsiteX2" fmla="*/ 0 w 12192000"/>
                            <a:gd name="connsiteY2" fmla="*/ 402720 h 402720"/>
                            <a:gd name="connsiteX3" fmla="*/ 12192000 w 12192000"/>
                            <a:gd name="connsiteY3" fmla="*/ 402720 h 402720"/>
                          </a:gdLst>
                          <a:ahLst/>
                          <a:cxnLst>
                            <a:cxn ang="0">
                              <a:pos x="connsiteX0" y="connsiteY0"/>
                            </a:cxn>
                            <a:cxn ang="0">
                              <a:pos x="connsiteX1" y="connsiteY1"/>
                            </a:cxn>
                            <a:cxn ang="0">
                              <a:pos x="connsiteX2" y="connsiteY2"/>
                            </a:cxn>
                            <a:cxn ang="0">
                              <a:pos x="connsiteX3" y="connsiteY3"/>
                            </a:cxn>
                          </a:cxnLst>
                          <a:rect l="l" t="t" r="r" b="b"/>
                          <a:pathLst>
                            <a:path w="12192000" h="402720">
                              <a:moveTo>
                                <a:pt x="12192000" y="0"/>
                              </a:moveTo>
                              <a:lnTo>
                                <a:pt x="0" y="0"/>
                              </a:lnTo>
                              <a:lnTo>
                                <a:pt x="0" y="402720"/>
                              </a:lnTo>
                              <a:lnTo>
                                <a:pt x="12192000" y="402720"/>
                              </a:lnTo>
                              <a:close/>
                            </a:path>
                          </a:pathLst>
                        </a:custGeom>
                      </pic:spPr>
                    </pic:pic>
                    <wpg:grpSp>
                      <wpg:cNvPr id="1593032266" name="Group 1593032266">
                        <a:extLst>
                          <a:ext uri="{FF2B5EF4-FFF2-40B4-BE49-F238E27FC236}">
                            <a16:creationId xmlns:a16="http://schemas.microsoft.com/office/drawing/2014/main" id="{6F099D74-2E60-2BBB-176A-DD1ABD6203E5}"/>
                          </a:ext>
                        </a:extLst>
                      </wpg:cNvPr>
                      <wpg:cNvGrpSpPr/>
                      <wpg:grpSpPr>
                        <a:xfrm>
                          <a:off x="11803707" y="57360"/>
                          <a:ext cx="288000" cy="288000"/>
                          <a:chOff x="11803707" y="57360"/>
                          <a:chExt cx="288000" cy="288000"/>
                        </a:xfrm>
                      </wpg:grpSpPr>
                      <wps:wsp>
                        <wps:cNvPr id="832322169" name="Oval 832322169">
                          <a:extLst>
                            <a:ext uri="{FF2B5EF4-FFF2-40B4-BE49-F238E27FC236}">
                              <a16:creationId xmlns:a16="http://schemas.microsoft.com/office/drawing/2014/main" id="{A8C4EC1C-1C03-559D-BA23-E6AD2D715517}"/>
                            </a:ext>
                          </a:extLst>
                        </wps:cNvPr>
                        <wps:cNvSpPr>
                          <a:spLocks noChangeAspect="1"/>
                        </wps:cNvSpPr>
                        <wps:spPr>
                          <a:xfrm>
                            <a:off x="11803707" y="57360"/>
                            <a:ext cx="288000" cy="288000"/>
                          </a:xfrm>
                          <a:prstGeom prst="ellipse">
                            <a:avLst/>
                          </a:prstGeom>
                          <a:solidFill>
                            <a:schemeClr val="bg1"/>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67128848" name="Picture 1967128848" descr="Icon&#10;&#10;Description automatically generated">
                            <a:extLst>
                              <a:ext uri="{FF2B5EF4-FFF2-40B4-BE49-F238E27FC236}">
                                <a16:creationId xmlns:a16="http://schemas.microsoft.com/office/drawing/2014/main" id="{D935816A-C203-A863-263F-C327FB0E938D}"/>
                              </a:ext>
                            </a:extLst>
                          </pic:cNvPr>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11862860" y="113686"/>
                            <a:ext cx="169692" cy="175349"/>
                          </a:xfrm>
                          <a:prstGeom prst="rect">
                            <a:avLst/>
                          </a:prstGeom>
                        </pic:spPr>
                      </pic:pic>
                    </wpg:grpSp>
                  </wpg:wgp>
                </a:graphicData>
              </a:graphic>
              <wp14:sizeRelH relativeFrom="margin">
                <wp14:pctWidth>0</wp14:pctWidth>
              </wp14:sizeRelH>
            </wp:anchor>
          </w:drawing>
        </mc:Choice>
        <mc:Fallback xmlns:a14="http://schemas.microsoft.com/office/drawing/2010/main" xmlns:pic="http://schemas.openxmlformats.org/drawingml/2006/picture" xmlns:a16="http://schemas.microsoft.com/office/drawing/2014/main" xmlns:a="http://schemas.openxmlformats.org/drawingml/2006/main">
          <w:pict w14:anchorId="4CA91044">
            <v:group id="Group 3" style="position:absolute;margin-left:908.8pt;margin-top:-36pt;width:960pt;height:31.7pt;z-index:251658240;mso-position-horizontal:right;mso-position-horizontal-relative:page;mso-width-relative:margin" coordsize="121920,4027" o:spid="_x0000_s1026" w14:anchorId="03324D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630960527" style="position:absolute;width:121920;height:4027;flip:x;visibility:visible;mso-wrap-style:square" coordsize="12192000,402720" o:spid="_x0000_s1027" type="#_x0000_t75" path="m12192000,l,,,402720r12192000,l121920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">
                <v:imagedata cropleft="1501f" croptop="31207f" cropright="1501f" cropbottom="31759f" o:title="" r:id="rId4"/>
                <v:formulas/>
                <v:path o:connecttype="custom" o:connectlocs="12192000,0;0,0;0,402720;12192000,402720" o:connectangles="0,0,0,0" o:extrusionok="t"/>
              </v:shape>
              <v:group id="Group 1593032266" style="position:absolute;left:118037;top:573;width:2880;height:2880" coordsize="2880,2880" coordorigin="118037,573"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">
                <v:oval id="Oval 832322169" style="position:absolute;left:118037;top:573;width:2880;height:2880;visibility:visible;mso-wrap-style:square;v-text-anchor:middle" o:spid="_x0000_s1029" fillcolor="white [3212]" strokecolor="#5a5a5a [2109]"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">
                  <v:stroke joinstyle="miter"/>
                  <v:path arrowok="t"/>
                  <o:lock v:ext="edit" aspectratio="t"/>
                </v:oval>
                <v:shape id="Picture 1967128848" style="position:absolute;left:118628;top:1136;width:1697;height:1754;visibility:visible;mso-wrap-style:square" alt="Icon&#10;&#10;Description automatically generated"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">
                  <v:imagedata o:title="Icon&#10;&#10;Description automatically generated" r:id="rId5"/>
                </v:shape>
              </v:group>
              <w10:wrap anchorx="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C6E95"/>
    <w:multiLevelType w:val="hybridMultilevel"/>
    <w:tmpl w:val="0144F7CA"/>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7D0650"/>
    <w:multiLevelType w:val="hybridMultilevel"/>
    <w:tmpl w:val="4C6ACC26"/>
    <w:lvl w:ilvl="0" w:tplc="04090017">
      <w:start w:val="1"/>
      <w:numFmt w:val="lowerLetter"/>
      <w:lvlText w:val="%1)"/>
      <w:lvlJc w:val="left"/>
      <w:pPr>
        <w:ind w:left="1350" w:hanging="360"/>
      </w:pPr>
      <w:rPr>
        <w:rFonts w:hint="default"/>
        <w:b w:val="0"/>
        <w:bCs w:val="0"/>
        <w:color w:val="000000" w:themeColor="text1"/>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2" w15:restartNumberingAfterBreak="0">
    <w:nsid w:val="0DB75C6A"/>
    <w:multiLevelType w:val="hybridMultilevel"/>
    <w:tmpl w:val="7A4057D0"/>
    <w:lvl w:ilvl="0" w:tplc="04090017">
      <w:start w:val="1"/>
      <w:numFmt w:val="lowerLetter"/>
      <w:lvlText w:val="%1)"/>
      <w:lvlJc w:val="left"/>
      <w:pPr>
        <w:ind w:left="990" w:hanging="360"/>
      </w:pPr>
      <w:rPr>
        <w:rFonts w:hint="default"/>
        <w:b w:val="0"/>
        <w:bCs w:val="0"/>
        <w:color w:val="000000" w:themeColor="text1"/>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3" w15:restartNumberingAfterBreak="0">
    <w:nsid w:val="117F5C7C"/>
    <w:multiLevelType w:val="hybridMultilevel"/>
    <w:tmpl w:val="7B5AA848"/>
    <w:lvl w:ilvl="0" w:tplc="5D7E12CA">
      <w:start w:val="1"/>
      <w:numFmt w:val="bullet"/>
      <w:lvlText w:val=""/>
      <w:lvlJc w:val="left"/>
      <w:pPr>
        <w:ind w:left="1170" w:hanging="360"/>
      </w:pPr>
      <w:rPr>
        <w:rFonts w:ascii="Symbol" w:hAnsi="Symbol" w:hint="default"/>
        <w:color w:val="auto"/>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12864A4A"/>
    <w:multiLevelType w:val="hybridMultilevel"/>
    <w:tmpl w:val="19FC4198"/>
    <w:lvl w:ilvl="0" w:tplc="0FC8C4E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1C395A"/>
    <w:multiLevelType w:val="hybridMultilevel"/>
    <w:tmpl w:val="24EAA79A"/>
    <w:lvl w:ilvl="0" w:tplc="04090017">
      <w:start w:val="1"/>
      <w:numFmt w:val="lowerLetter"/>
      <w:lvlText w:val="%1)"/>
      <w:lvlJc w:val="left"/>
      <w:pPr>
        <w:ind w:left="720" w:hanging="360"/>
      </w:pPr>
      <w:rPr>
        <w:rFonts w:hint="default"/>
        <w:b w:val="0"/>
        <w:bCs w:val="0"/>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C871EFF"/>
    <w:multiLevelType w:val="hybridMultilevel"/>
    <w:tmpl w:val="10D055B4"/>
    <w:lvl w:ilvl="0" w:tplc="6CAEAD66">
      <w:start w:val="1"/>
      <w:numFmt w:val="decimal"/>
      <w:lvlText w:val="%1."/>
      <w:lvlJc w:val="left"/>
      <w:pPr>
        <w:ind w:left="240" w:hanging="240"/>
      </w:pPr>
      <w:rPr>
        <w:rFonts w:asciiTheme="majorHAnsi" w:eastAsia="Arial" w:hAnsiTheme="majorHAnsi" w:cs="Arial" w:hint="default"/>
        <w:b/>
        <w:bCs/>
        <w:spacing w:val="-2"/>
        <w:w w:val="100"/>
        <w:sz w:val="24"/>
        <w:szCs w:val="24"/>
        <w:lang w:val="en-US" w:eastAsia="en-US" w:bidi="ar-SA"/>
      </w:rPr>
    </w:lvl>
    <w:lvl w:ilvl="1" w:tplc="16341040">
      <w:start w:val="1"/>
      <w:numFmt w:val="decimal"/>
      <w:lvlText w:val="(%2)"/>
      <w:lvlJc w:val="left"/>
      <w:pPr>
        <w:ind w:left="367" w:hanging="346"/>
      </w:pPr>
      <w:rPr>
        <w:rFonts w:ascii="Arial MT" w:eastAsia="Arial MT" w:hAnsi="Arial MT" w:cs="Arial MT" w:hint="default"/>
        <w:spacing w:val="-2"/>
        <w:w w:val="100"/>
        <w:sz w:val="20"/>
        <w:szCs w:val="20"/>
        <w:lang w:val="en-US" w:eastAsia="en-US" w:bidi="ar-SA"/>
      </w:rPr>
    </w:lvl>
    <w:lvl w:ilvl="2" w:tplc="E73C9036">
      <w:numFmt w:val="bullet"/>
      <w:lvlText w:val="•"/>
      <w:lvlJc w:val="left"/>
      <w:pPr>
        <w:ind w:left="1500" w:hanging="346"/>
      </w:pPr>
      <w:rPr>
        <w:rFonts w:hint="default"/>
        <w:lang w:val="en-US" w:eastAsia="en-US" w:bidi="ar-SA"/>
      </w:rPr>
    </w:lvl>
    <w:lvl w:ilvl="3" w:tplc="F9DAD90C">
      <w:numFmt w:val="bullet"/>
      <w:lvlText w:val="•"/>
      <w:lvlJc w:val="left"/>
      <w:pPr>
        <w:ind w:left="2600" w:hanging="346"/>
      </w:pPr>
      <w:rPr>
        <w:rFonts w:hint="default"/>
        <w:lang w:val="en-US" w:eastAsia="en-US" w:bidi="ar-SA"/>
      </w:rPr>
    </w:lvl>
    <w:lvl w:ilvl="4" w:tplc="4B348346">
      <w:numFmt w:val="bullet"/>
      <w:lvlText w:val="•"/>
      <w:lvlJc w:val="left"/>
      <w:pPr>
        <w:ind w:left="3700" w:hanging="346"/>
      </w:pPr>
      <w:rPr>
        <w:rFonts w:hint="default"/>
        <w:lang w:val="en-US" w:eastAsia="en-US" w:bidi="ar-SA"/>
      </w:rPr>
    </w:lvl>
    <w:lvl w:ilvl="5" w:tplc="BBFC4B88">
      <w:numFmt w:val="bullet"/>
      <w:lvlText w:val="•"/>
      <w:lvlJc w:val="left"/>
      <w:pPr>
        <w:ind w:left="4800" w:hanging="346"/>
      </w:pPr>
      <w:rPr>
        <w:rFonts w:hint="default"/>
        <w:lang w:val="en-US" w:eastAsia="en-US" w:bidi="ar-SA"/>
      </w:rPr>
    </w:lvl>
    <w:lvl w:ilvl="6" w:tplc="05422F3C">
      <w:numFmt w:val="bullet"/>
      <w:lvlText w:val="•"/>
      <w:lvlJc w:val="left"/>
      <w:pPr>
        <w:ind w:left="5900" w:hanging="346"/>
      </w:pPr>
      <w:rPr>
        <w:rFonts w:hint="default"/>
        <w:lang w:val="en-US" w:eastAsia="en-US" w:bidi="ar-SA"/>
      </w:rPr>
    </w:lvl>
    <w:lvl w:ilvl="7" w:tplc="74D21EDA">
      <w:numFmt w:val="bullet"/>
      <w:lvlText w:val="•"/>
      <w:lvlJc w:val="left"/>
      <w:pPr>
        <w:ind w:left="7000" w:hanging="346"/>
      </w:pPr>
      <w:rPr>
        <w:rFonts w:hint="default"/>
        <w:lang w:val="en-US" w:eastAsia="en-US" w:bidi="ar-SA"/>
      </w:rPr>
    </w:lvl>
    <w:lvl w:ilvl="8" w:tplc="D730E75A">
      <w:numFmt w:val="bullet"/>
      <w:lvlText w:val="•"/>
      <w:lvlJc w:val="left"/>
      <w:pPr>
        <w:ind w:left="8100" w:hanging="346"/>
      </w:pPr>
      <w:rPr>
        <w:rFonts w:hint="default"/>
        <w:lang w:val="en-US" w:eastAsia="en-US" w:bidi="ar-SA"/>
      </w:rPr>
    </w:lvl>
  </w:abstractNum>
  <w:abstractNum w:abstractNumId="7" w15:restartNumberingAfterBreak="0">
    <w:nsid w:val="1F3B4CD6"/>
    <w:multiLevelType w:val="hybridMultilevel"/>
    <w:tmpl w:val="B8784A88"/>
    <w:lvl w:ilvl="0" w:tplc="B1546E6C">
      <w:start w:val="1"/>
      <w:numFmt w:val="lowerLetter"/>
      <w:lvlText w:val="%1)"/>
      <w:lvlJc w:val="left"/>
      <w:pPr>
        <w:ind w:left="1350" w:hanging="360"/>
      </w:pPr>
      <w:rPr>
        <w:rFonts w:asciiTheme="minorHAnsi" w:hAnsiTheme="minorHAnsi" w:hint="default"/>
        <w:b w:val="0"/>
        <w:bCs w:val="0"/>
        <w:color w:val="000000" w:themeColor="text1"/>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8" w15:restartNumberingAfterBreak="0">
    <w:nsid w:val="27274F23"/>
    <w:multiLevelType w:val="hybridMultilevel"/>
    <w:tmpl w:val="0E6A7BA2"/>
    <w:lvl w:ilvl="0" w:tplc="04090017">
      <w:start w:val="1"/>
      <w:numFmt w:val="lowerLetter"/>
      <w:lvlText w:val="%1)"/>
      <w:lvlJc w:val="left"/>
      <w:pPr>
        <w:ind w:left="1350" w:hanging="360"/>
      </w:pPr>
      <w:rPr>
        <w:rFonts w:hint="default"/>
        <w:b w:val="0"/>
        <w:bCs w:val="0"/>
        <w:color w:val="000000" w:themeColor="text1"/>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9" w15:restartNumberingAfterBreak="0">
    <w:nsid w:val="2AEE350C"/>
    <w:multiLevelType w:val="hybridMultilevel"/>
    <w:tmpl w:val="C7B28AA8"/>
    <w:lvl w:ilvl="0" w:tplc="B1546E6C">
      <w:start w:val="1"/>
      <w:numFmt w:val="lowerLetter"/>
      <w:lvlText w:val="%1)"/>
      <w:lvlJc w:val="left"/>
      <w:pPr>
        <w:ind w:left="720" w:hanging="360"/>
      </w:pPr>
      <w:rPr>
        <w:rFonts w:asciiTheme="minorHAnsi" w:hAnsiTheme="minorHAnsi" w:hint="default"/>
        <w:b w:val="0"/>
        <w:bCs w:val="0"/>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2B17F64"/>
    <w:multiLevelType w:val="hybridMultilevel"/>
    <w:tmpl w:val="DDA475EE"/>
    <w:lvl w:ilvl="0" w:tplc="04090017">
      <w:start w:val="1"/>
      <w:numFmt w:val="lowerLetter"/>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1" w15:restartNumberingAfterBreak="0">
    <w:nsid w:val="339F2431"/>
    <w:multiLevelType w:val="hybridMultilevel"/>
    <w:tmpl w:val="48C659F0"/>
    <w:lvl w:ilvl="0" w:tplc="6966E85A">
      <w:start w:val="4"/>
      <w:numFmt w:val="decimal"/>
      <w:lvlText w:val="%1."/>
      <w:lvlJc w:val="left"/>
      <w:pPr>
        <w:ind w:left="240" w:hanging="240"/>
      </w:pPr>
      <w:rPr>
        <w:rFonts w:asciiTheme="majorHAnsi" w:eastAsia="Arial" w:hAnsiTheme="majorHAnsi" w:cs="Arial" w:hint="default"/>
        <w:b/>
        <w:bCs/>
        <w:spacing w:val="-2"/>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0146B4"/>
    <w:multiLevelType w:val="hybridMultilevel"/>
    <w:tmpl w:val="788ACF00"/>
    <w:lvl w:ilvl="0" w:tplc="B1546E6C">
      <w:start w:val="1"/>
      <w:numFmt w:val="lowerLetter"/>
      <w:lvlText w:val="%1)"/>
      <w:lvlJc w:val="left"/>
      <w:pPr>
        <w:ind w:left="720" w:hanging="360"/>
      </w:pPr>
      <w:rPr>
        <w:rFonts w:asciiTheme="minorHAnsi" w:hAnsiTheme="minorHAnsi" w:hint="default"/>
        <w:b w:val="0"/>
        <w:bCs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DD4F93"/>
    <w:multiLevelType w:val="hybridMultilevel"/>
    <w:tmpl w:val="47469D7E"/>
    <w:lvl w:ilvl="0" w:tplc="B1546E6C">
      <w:start w:val="1"/>
      <w:numFmt w:val="lowerLetter"/>
      <w:lvlText w:val="%1)"/>
      <w:lvlJc w:val="left"/>
      <w:pPr>
        <w:ind w:left="720" w:hanging="360"/>
      </w:pPr>
      <w:rPr>
        <w:rFonts w:asciiTheme="minorHAnsi" w:hAnsiTheme="minorHAnsi" w:hint="default"/>
        <w:b w:val="0"/>
        <w:bCs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FC2F05"/>
    <w:multiLevelType w:val="hybridMultilevel"/>
    <w:tmpl w:val="11B22530"/>
    <w:lvl w:ilvl="0" w:tplc="7C7C2B18">
      <w:start w:val="16"/>
      <w:numFmt w:val="decimal"/>
      <w:lvlText w:val="%1."/>
      <w:lvlJc w:val="left"/>
      <w:pPr>
        <w:ind w:left="1222"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FD3834"/>
    <w:multiLevelType w:val="hybridMultilevel"/>
    <w:tmpl w:val="B7DE4072"/>
    <w:lvl w:ilvl="0" w:tplc="6C184F28">
      <w:start w:val="5"/>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6" w15:restartNumberingAfterBreak="0">
    <w:nsid w:val="47135EF9"/>
    <w:multiLevelType w:val="hybridMultilevel"/>
    <w:tmpl w:val="88081612"/>
    <w:lvl w:ilvl="0" w:tplc="B1546E6C">
      <w:start w:val="1"/>
      <w:numFmt w:val="lowerLetter"/>
      <w:lvlText w:val="%1)"/>
      <w:lvlJc w:val="left"/>
      <w:pPr>
        <w:ind w:left="720" w:hanging="360"/>
      </w:pPr>
      <w:rPr>
        <w:rFonts w:asciiTheme="minorHAnsi" w:hAnsiTheme="minorHAnsi" w:hint="default"/>
        <w:b w:val="0"/>
        <w:bCs w:val="0"/>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89A027C"/>
    <w:multiLevelType w:val="hybridMultilevel"/>
    <w:tmpl w:val="7E006B7A"/>
    <w:lvl w:ilvl="0" w:tplc="5D7E12C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2D0AF2"/>
    <w:multiLevelType w:val="hybridMultilevel"/>
    <w:tmpl w:val="20B8A5E6"/>
    <w:lvl w:ilvl="0" w:tplc="3C448690">
      <w:start w:val="1"/>
      <w:numFmt w:val="lowerLetter"/>
      <w:lvlText w:val="%1)"/>
      <w:lvlJc w:val="left"/>
      <w:pPr>
        <w:ind w:left="990" w:hanging="360"/>
      </w:pPr>
      <w:rPr>
        <w:rFonts w:hint="default"/>
        <w:b w:val="0"/>
        <w:bCs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B07440"/>
    <w:multiLevelType w:val="hybridMultilevel"/>
    <w:tmpl w:val="52F04010"/>
    <w:lvl w:ilvl="0" w:tplc="D490243C">
      <w:start w:val="10"/>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196A12"/>
    <w:multiLevelType w:val="hybridMultilevel"/>
    <w:tmpl w:val="2730E8C8"/>
    <w:lvl w:ilvl="0" w:tplc="B1546E6C">
      <w:start w:val="1"/>
      <w:numFmt w:val="lowerLetter"/>
      <w:lvlText w:val="%1)"/>
      <w:lvlJc w:val="left"/>
      <w:pPr>
        <w:ind w:left="1350" w:hanging="360"/>
      </w:pPr>
      <w:rPr>
        <w:rFonts w:asciiTheme="minorHAnsi" w:hAnsiTheme="minorHAnsi" w:hint="default"/>
        <w:b w:val="0"/>
        <w:bCs w:val="0"/>
        <w:color w:val="000000" w:themeColor="text1"/>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21" w15:restartNumberingAfterBreak="0">
    <w:nsid w:val="55BA156F"/>
    <w:multiLevelType w:val="hybridMultilevel"/>
    <w:tmpl w:val="D94A6AEE"/>
    <w:lvl w:ilvl="0" w:tplc="04090017">
      <w:start w:val="1"/>
      <w:numFmt w:val="lowerLetter"/>
      <w:lvlText w:val="%1)"/>
      <w:lvlJc w:val="left"/>
      <w:pPr>
        <w:ind w:left="1350" w:hanging="360"/>
      </w:pPr>
      <w:rPr>
        <w:rFonts w:hint="default"/>
        <w:b w:val="0"/>
        <w:bCs w:val="0"/>
        <w:color w:val="000000" w:themeColor="text1"/>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22" w15:restartNumberingAfterBreak="0">
    <w:nsid w:val="5B9766DB"/>
    <w:multiLevelType w:val="hybridMultilevel"/>
    <w:tmpl w:val="5C18652C"/>
    <w:lvl w:ilvl="0" w:tplc="6480E3AE">
      <w:start w:val="3"/>
      <w:numFmt w:val="lowerLetter"/>
      <w:lvlText w:val="%1)"/>
      <w:lvlJc w:val="left"/>
      <w:pPr>
        <w:ind w:left="990" w:hanging="360"/>
      </w:pPr>
      <w:rPr>
        <w:rFonts w:hint="default"/>
        <w:b w:val="0"/>
        <w:bCs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B96F50"/>
    <w:multiLevelType w:val="hybridMultilevel"/>
    <w:tmpl w:val="FBBCFFC4"/>
    <w:lvl w:ilvl="0" w:tplc="8C4CD2C6">
      <w:start w:val="1"/>
      <w:numFmt w:val="decimal"/>
      <w:lvlText w:val="%1."/>
      <w:lvlJc w:val="left"/>
      <w:pPr>
        <w:ind w:left="1222" w:hanging="360"/>
      </w:pPr>
      <w:rPr>
        <w:rFonts w:hint="default"/>
        <w:b/>
        <w:color w:val="214B54" w:themeColor="accent1"/>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24" w15:restartNumberingAfterBreak="0">
    <w:nsid w:val="5DBB0813"/>
    <w:multiLevelType w:val="hybridMultilevel"/>
    <w:tmpl w:val="1084F88C"/>
    <w:lvl w:ilvl="0" w:tplc="B1546E6C">
      <w:start w:val="1"/>
      <w:numFmt w:val="lowerLetter"/>
      <w:lvlText w:val="%1)"/>
      <w:lvlJc w:val="left"/>
      <w:pPr>
        <w:ind w:left="1350" w:hanging="360"/>
      </w:pPr>
      <w:rPr>
        <w:rFonts w:asciiTheme="minorHAnsi" w:hAnsiTheme="minorHAnsi" w:hint="default"/>
        <w:b w:val="0"/>
        <w:bCs w:val="0"/>
        <w:color w:val="000000" w:themeColor="text1"/>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25" w15:restartNumberingAfterBreak="0">
    <w:nsid w:val="62534BE5"/>
    <w:multiLevelType w:val="hybridMultilevel"/>
    <w:tmpl w:val="7E1673F2"/>
    <w:lvl w:ilvl="0" w:tplc="B6BE1D20">
      <w:start w:val="1"/>
      <w:numFmt w:val="lowerLetter"/>
      <w:lvlText w:val="%1)"/>
      <w:lvlJc w:val="left"/>
      <w:pPr>
        <w:ind w:left="990" w:hanging="360"/>
      </w:pPr>
      <w:rPr>
        <w:rFonts w:hint="default"/>
        <w:b w:val="0"/>
        <w:bCs w:val="0"/>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5A41954"/>
    <w:multiLevelType w:val="hybridMultilevel"/>
    <w:tmpl w:val="788876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AA00D8"/>
    <w:multiLevelType w:val="multilevel"/>
    <w:tmpl w:val="33C2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5C1255"/>
    <w:multiLevelType w:val="hybridMultilevel"/>
    <w:tmpl w:val="1700C130"/>
    <w:lvl w:ilvl="0" w:tplc="B1546E6C">
      <w:start w:val="1"/>
      <w:numFmt w:val="lowerLetter"/>
      <w:lvlText w:val="%1)"/>
      <w:lvlJc w:val="left"/>
      <w:pPr>
        <w:ind w:left="720" w:hanging="360"/>
      </w:pPr>
      <w:rPr>
        <w:rFonts w:asciiTheme="minorHAnsi" w:hAnsiTheme="minorHAnsi" w:hint="default"/>
        <w:b w:val="0"/>
        <w:bCs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5A1B45"/>
    <w:multiLevelType w:val="hybridMultilevel"/>
    <w:tmpl w:val="9424992C"/>
    <w:lvl w:ilvl="0" w:tplc="625E3DB8">
      <w:start w:val="1"/>
      <w:numFmt w:val="lowerLetter"/>
      <w:lvlText w:val="%1)"/>
      <w:lvlJc w:val="left"/>
      <w:pPr>
        <w:ind w:left="720" w:hanging="360"/>
      </w:pPr>
      <w:rPr>
        <w:rFonts w:hint="default"/>
        <w:b w:val="0"/>
        <w:bCs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C8037A"/>
    <w:multiLevelType w:val="hybridMultilevel"/>
    <w:tmpl w:val="FCA261EA"/>
    <w:lvl w:ilvl="0" w:tplc="04090017">
      <w:start w:val="1"/>
      <w:numFmt w:val="lowerLetter"/>
      <w:lvlText w:val="%1)"/>
      <w:lvlJc w:val="left"/>
      <w:pPr>
        <w:ind w:left="720" w:hanging="360"/>
      </w:pPr>
      <w:rPr>
        <w:rFonts w:hint="default"/>
        <w:b w:val="0"/>
        <w:bCs w:val="0"/>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15869752">
    <w:abstractNumId w:val="6"/>
  </w:num>
  <w:num w:numId="2" w16cid:durableId="1915772111">
    <w:abstractNumId w:val="17"/>
  </w:num>
  <w:num w:numId="3" w16cid:durableId="1143738657">
    <w:abstractNumId w:val="23"/>
  </w:num>
  <w:num w:numId="4" w16cid:durableId="286277006">
    <w:abstractNumId w:val="13"/>
  </w:num>
  <w:num w:numId="5" w16cid:durableId="1033652177">
    <w:abstractNumId w:val="28"/>
  </w:num>
  <w:num w:numId="6" w16cid:durableId="1499420205">
    <w:abstractNumId w:val="10"/>
  </w:num>
  <w:num w:numId="7" w16cid:durableId="31075021">
    <w:abstractNumId w:val="15"/>
  </w:num>
  <w:num w:numId="8" w16cid:durableId="1007051754">
    <w:abstractNumId w:val="16"/>
  </w:num>
  <w:num w:numId="9" w16cid:durableId="50346177">
    <w:abstractNumId w:val="5"/>
  </w:num>
  <w:num w:numId="10" w16cid:durableId="675419517">
    <w:abstractNumId w:val="2"/>
  </w:num>
  <w:num w:numId="11" w16cid:durableId="1704749613">
    <w:abstractNumId w:val="3"/>
  </w:num>
  <w:num w:numId="12" w16cid:durableId="587006997">
    <w:abstractNumId w:val="22"/>
  </w:num>
  <w:num w:numId="13" w16cid:durableId="1473714488">
    <w:abstractNumId w:val="25"/>
  </w:num>
  <w:num w:numId="14" w16cid:durableId="1653287633">
    <w:abstractNumId w:val="19"/>
  </w:num>
  <w:num w:numId="15" w16cid:durableId="1046025797">
    <w:abstractNumId w:val="8"/>
  </w:num>
  <w:num w:numId="16" w16cid:durableId="1955404624">
    <w:abstractNumId w:val="24"/>
  </w:num>
  <w:num w:numId="17" w16cid:durableId="1725063199">
    <w:abstractNumId w:val="7"/>
  </w:num>
  <w:num w:numId="18" w16cid:durableId="1784380727">
    <w:abstractNumId w:val="21"/>
  </w:num>
  <w:num w:numId="19" w16cid:durableId="2016682574">
    <w:abstractNumId w:val="20"/>
  </w:num>
  <w:num w:numId="20" w16cid:durableId="1279678768">
    <w:abstractNumId w:val="14"/>
  </w:num>
  <w:num w:numId="21" w16cid:durableId="1840847355">
    <w:abstractNumId w:val="1"/>
  </w:num>
  <w:num w:numId="22" w16cid:durableId="5791314">
    <w:abstractNumId w:val="12"/>
  </w:num>
  <w:num w:numId="23" w16cid:durableId="2119710479">
    <w:abstractNumId w:val="30"/>
  </w:num>
  <w:num w:numId="24" w16cid:durableId="946304086">
    <w:abstractNumId w:val="9"/>
  </w:num>
  <w:num w:numId="25" w16cid:durableId="304438050">
    <w:abstractNumId w:val="29"/>
  </w:num>
  <w:num w:numId="26" w16cid:durableId="1497653256">
    <w:abstractNumId w:val="26"/>
  </w:num>
  <w:num w:numId="27" w16cid:durableId="1937706946">
    <w:abstractNumId w:val="18"/>
  </w:num>
  <w:num w:numId="28" w16cid:durableId="1885436195">
    <w:abstractNumId w:val="4"/>
  </w:num>
  <w:num w:numId="29" w16cid:durableId="1000962354">
    <w:abstractNumId w:val="11"/>
  </w:num>
  <w:num w:numId="30" w16cid:durableId="1986007974">
    <w:abstractNumId w:val="0"/>
  </w:num>
  <w:num w:numId="31" w16cid:durableId="523859782">
    <w:abstractNumId w:val="27"/>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aran Gupta">
    <w15:presenceInfo w15:providerId="Windows Live" w15:userId="06648d054cbb54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128C"/>
    <w:rsid w:val="0000097B"/>
    <w:rsid w:val="00001202"/>
    <w:rsid w:val="00002237"/>
    <w:rsid w:val="000033E7"/>
    <w:rsid w:val="00004070"/>
    <w:rsid w:val="00004B8D"/>
    <w:rsid w:val="00004EDC"/>
    <w:rsid w:val="000056A6"/>
    <w:rsid w:val="00015023"/>
    <w:rsid w:val="00016EBB"/>
    <w:rsid w:val="00020837"/>
    <w:rsid w:val="00020DCC"/>
    <w:rsid w:val="000216C1"/>
    <w:rsid w:val="00026C2A"/>
    <w:rsid w:val="00027D31"/>
    <w:rsid w:val="00027FCF"/>
    <w:rsid w:val="0003025F"/>
    <w:rsid w:val="0003061D"/>
    <w:rsid w:val="00032DB7"/>
    <w:rsid w:val="0003362D"/>
    <w:rsid w:val="00033776"/>
    <w:rsid w:val="00034C33"/>
    <w:rsid w:val="00036107"/>
    <w:rsid w:val="000369F5"/>
    <w:rsid w:val="00037C3F"/>
    <w:rsid w:val="0004018E"/>
    <w:rsid w:val="0004316F"/>
    <w:rsid w:val="000433F4"/>
    <w:rsid w:val="00043DDA"/>
    <w:rsid w:val="00044041"/>
    <w:rsid w:val="00044D72"/>
    <w:rsid w:val="00044DF5"/>
    <w:rsid w:val="00045725"/>
    <w:rsid w:val="000470F8"/>
    <w:rsid w:val="000473DE"/>
    <w:rsid w:val="000505FD"/>
    <w:rsid w:val="00050F0A"/>
    <w:rsid w:val="00051D64"/>
    <w:rsid w:val="00064485"/>
    <w:rsid w:val="000670A0"/>
    <w:rsid w:val="000724D8"/>
    <w:rsid w:val="00074772"/>
    <w:rsid w:val="00076D68"/>
    <w:rsid w:val="00077977"/>
    <w:rsid w:val="00077D35"/>
    <w:rsid w:val="00077DA8"/>
    <w:rsid w:val="00080019"/>
    <w:rsid w:val="000809BE"/>
    <w:rsid w:val="00082BE9"/>
    <w:rsid w:val="00083452"/>
    <w:rsid w:val="00083901"/>
    <w:rsid w:val="00083E1D"/>
    <w:rsid w:val="0008459A"/>
    <w:rsid w:val="00084D2B"/>
    <w:rsid w:val="00084D37"/>
    <w:rsid w:val="00086E90"/>
    <w:rsid w:val="00090202"/>
    <w:rsid w:val="00090CB9"/>
    <w:rsid w:val="00091FB3"/>
    <w:rsid w:val="000925BE"/>
    <w:rsid w:val="00092E12"/>
    <w:rsid w:val="00094835"/>
    <w:rsid w:val="00094BCB"/>
    <w:rsid w:val="00094CA1"/>
    <w:rsid w:val="00095B4B"/>
    <w:rsid w:val="00096777"/>
    <w:rsid w:val="00096A66"/>
    <w:rsid w:val="000A01AD"/>
    <w:rsid w:val="000A08BE"/>
    <w:rsid w:val="000A2C57"/>
    <w:rsid w:val="000A3ACA"/>
    <w:rsid w:val="000A3C86"/>
    <w:rsid w:val="000A3EF5"/>
    <w:rsid w:val="000A5CCD"/>
    <w:rsid w:val="000A60EC"/>
    <w:rsid w:val="000A6F6D"/>
    <w:rsid w:val="000A7509"/>
    <w:rsid w:val="000A7549"/>
    <w:rsid w:val="000A7648"/>
    <w:rsid w:val="000B11F5"/>
    <w:rsid w:val="000B139E"/>
    <w:rsid w:val="000B1F8F"/>
    <w:rsid w:val="000B2A6E"/>
    <w:rsid w:val="000B497D"/>
    <w:rsid w:val="000B4AAD"/>
    <w:rsid w:val="000B6368"/>
    <w:rsid w:val="000B63EA"/>
    <w:rsid w:val="000C1F61"/>
    <w:rsid w:val="000C3C86"/>
    <w:rsid w:val="000D22AA"/>
    <w:rsid w:val="000D3257"/>
    <w:rsid w:val="000D4BB9"/>
    <w:rsid w:val="000D73D3"/>
    <w:rsid w:val="000E267B"/>
    <w:rsid w:val="000E2840"/>
    <w:rsid w:val="000E6223"/>
    <w:rsid w:val="000F02FF"/>
    <w:rsid w:val="000F202E"/>
    <w:rsid w:val="000F247E"/>
    <w:rsid w:val="000F25BE"/>
    <w:rsid w:val="000F2AF1"/>
    <w:rsid w:val="000F45A4"/>
    <w:rsid w:val="000F566F"/>
    <w:rsid w:val="000F59AA"/>
    <w:rsid w:val="000F5E0D"/>
    <w:rsid w:val="000F70F5"/>
    <w:rsid w:val="000F729B"/>
    <w:rsid w:val="00107DD1"/>
    <w:rsid w:val="00110138"/>
    <w:rsid w:val="001123C4"/>
    <w:rsid w:val="0011293B"/>
    <w:rsid w:val="0011390D"/>
    <w:rsid w:val="001140D8"/>
    <w:rsid w:val="00114450"/>
    <w:rsid w:val="001177E7"/>
    <w:rsid w:val="001177E8"/>
    <w:rsid w:val="00117D7B"/>
    <w:rsid w:val="00120BD0"/>
    <w:rsid w:val="001210AF"/>
    <w:rsid w:val="0012239C"/>
    <w:rsid w:val="00122860"/>
    <w:rsid w:val="0012359B"/>
    <w:rsid w:val="001247B2"/>
    <w:rsid w:val="00124D1C"/>
    <w:rsid w:val="001259E4"/>
    <w:rsid w:val="001264A2"/>
    <w:rsid w:val="00127BCA"/>
    <w:rsid w:val="001306BE"/>
    <w:rsid w:val="001309C9"/>
    <w:rsid w:val="0013116D"/>
    <w:rsid w:val="001319C8"/>
    <w:rsid w:val="0013245F"/>
    <w:rsid w:val="00132E4D"/>
    <w:rsid w:val="00132F3C"/>
    <w:rsid w:val="0013433B"/>
    <w:rsid w:val="001378F6"/>
    <w:rsid w:val="001410ED"/>
    <w:rsid w:val="001414D3"/>
    <w:rsid w:val="00141AB0"/>
    <w:rsid w:val="001420FC"/>
    <w:rsid w:val="001437AD"/>
    <w:rsid w:val="001437ED"/>
    <w:rsid w:val="001459BF"/>
    <w:rsid w:val="00150334"/>
    <w:rsid w:val="001512A7"/>
    <w:rsid w:val="0015451C"/>
    <w:rsid w:val="00154CC1"/>
    <w:rsid w:val="001557C9"/>
    <w:rsid w:val="00157FDB"/>
    <w:rsid w:val="001658AD"/>
    <w:rsid w:val="00167ECA"/>
    <w:rsid w:val="00170730"/>
    <w:rsid w:val="00173B72"/>
    <w:rsid w:val="001756C5"/>
    <w:rsid w:val="001801DF"/>
    <w:rsid w:val="001802FD"/>
    <w:rsid w:val="00180634"/>
    <w:rsid w:val="0018228E"/>
    <w:rsid w:val="0018312D"/>
    <w:rsid w:val="00183DC8"/>
    <w:rsid w:val="0018563B"/>
    <w:rsid w:val="001861A3"/>
    <w:rsid w:val="00190848"/>
    <w:rsid w:val="00191DFE"/>
    <w:rsid w:val="00192017"/>
    <w:rsid w:val="0019787B"/>
    <w:rsid w:val="001A0089"/>
    <w:rsid w:val="001A05A7"/>
    <w:rsid w:val="001A4E06"/>
    <w:rsid w:val="001A5548"/>
    <w:rsid w:val="001A59BC"/>
    <w:rsid w:val="001A6B9C"/>
    <w:rsid w:val="001B4ED3"/>
    <w:rsid w:val="001B54E8"/>
    <w:rsid w:val="001B74CB"/>
    <w:rsid w:val="001C0C50"/>
    <w:rsid w:val="001C4205"/>
    <w:rsid w:val="001C718C"/>
    <w:rsid w:val="001C7B6E"/>
    <w:rsid w:val="001D00AF"/>
    <w:rsid w:val="001D02C3"/>
    <w:rsid w:val="001D2645"/>
    <w:rsid w:val="001D3A18"/>
    <w:rsid w:val="001D5A80"/>
    <w:rsid w:val="001D6608"/>
    <w:rsid w:val="001D6965"/>
    <w:rsid w:val="001D7ABE"/>
    <w:rsid w:val="001E01F1"/>
    <w:rsid w:val="001E1338"/>
    <w:rsid w:val="001E39C6"/>
    <w:rsid w:val="001E3A27"/>
    <w:rsid w:val="001E3E2C"/>
    <w:rsid w:val="001E5F1D"/>
    <w:rsid w:val="001E6DD3"/>
    <w:rsid w:val="001E7918"/>
    <w:rsid w:val="001E7F93"/>
    <w:rsid w:val="001F0087"/>
    <w:rsid w:val="001F0C3A"/>
    <w:rsid w:val="001F19DD"/>
    <w:rsid w:val="001F1D31"/>
    <w:rsid w:val="001F3AB0"/>
    <w:rsid w:val="001F4404"/>
    <w:rsid w:val="001F5858"/>
    <w:rsid w:val="001F7259"/>
    <w:rsid w:val="001F7388"/>
    <w:rsid w:val="002025B0"/>
    <w:rsid w:val="00205795"/>
    <w:rsid w:val="00211159"/>
    <w:rsid w:val="00212355"/>
    <w:rsid w:val="00212FC1"/>
    <w:rsid w:val="00214554"/>
    <w:rsid w:val="002166B6"/>
    <w:rsid w:val="00217535"/>
    <w:rsid w:val="002239B1"/>
    <w:rsid w:val="00223DC1"/>
    <w:rsid w:val="00226254"/>
    <w:rsid w:val="00226447"/>
    <w:rsid w:val="0023032C"/>
    <w:rsid w:val="0023033E"/>
    <w:rsid w:val="0023243A"/>
    <w:rsid w:val="00232AA0"/>
    <w:rsid w:val="00232AB6"/>
    <w:rsid w:val="0023300D"/>
    <w:rsid w:val="0024014D"/>
    <w:rsid w:val="00242D39"/>
    <w:rsid w:val="002431B2"/>
    <w:rsid w:val="0024343B"/>
    <w:rsid w:val="00245895"/>
    <w:rsid w:val="002471CE"/>
    <w:rsid w:val="00247D79"/>
    <w:rsid w:val="00247E58"/>
    <w:rsid w:val="00252207"/>
    <w:rsid w:val="00252BD0"/>
    <w:rsid w:val="0025330A"/>
    <w:rsid w:val="00253410"/>
    <w:rsid w:val="002567F7"/>
    <w:rsid w:val="00257406"/>
    <w:rsid w:val="00257918"/>
    <w:rsid w:val="00261A66"/>
    <w:rsid w:val="002621A4"/>
    <w:rsid w:val="002625EC"/>
    <w:rsid w:val="00262B1A"/>
    <w:rsid w:val="00264148"/>
    <w:rsid w:val="00264C9C"/>
    <w:rsid w:val="002659E6"/>
    <w:rsid w:val="00266189"/>
    <w:rsid w:val="00267272"/>
    <w:rsid w:val="00267A38"/>
    <w:rsid w:val="00267BE5"/>
    <w:rsid w:val="00270082"/>
    <w:rsid w:val="00270619"/>
    <w:rsid w:val="00272F58"/>
    <w:rsid w:val="002732F5"/>
    <w:rsid w:val="00274FC9"/>
    <w:rsid w:val="0027548D"/>
    <w:rsid w:val="00280F1F"/>
    <w:rsid w:val="002836EA"/>
    <w:rsid w:val="00283CE8"/>
    <w:rsid w:val="00287B30"/>
    <w:rsid w:val="00292C82"/>
    <w:rsid w:val="0029497F"/>
    <w:rsid w:val="00294DA1"/>
    <w:rsid w:val="002956D0"/>
    <w:rsid w:val="00295715"/>
    <w:rsid w:val="002959C1"/>
    <w:rsid w:val="00296177"/>
    <w:rsid w:val="002A001A"/>
    <w:rsid w:val="002A2845"/>
    <w:rsid w:val="002A4CB3"/>
    <w:rsid w:val="002A4F93"/>
    <w:rsid w:val="002A631C"/>
    <w:rsid w:val="002A6538"/>
    <w:rsid w:val="002A6FB5"/>
    <w:rsid w:val="002B25EE"/>
    <w:rsid w:val="002B2B01"/>
    <w:rsid w:val="002B46F3"/>
    <w:rsid w:val="002B48E0"/>
    <w:rsid w:val="002B5552"/>
    <w:rsid w:val="002B7AC2"/>
    <w:rsid w:val="002C13CD"/>
    <w:rsid w:val="002C2430"/>
    <w:rsid w:val="002C3017"/>
    <w:rsid w:val="002C343E"/>
    <w:rsid w:val="002C5CEC"/>
    <w:rsid w:val="002C5F9F"/>
    <w:rsid w:val="002D010B"/>
    <w:rsid w:val="002D17CA"/>
    <w:rsid w:val="002D2F06"/>
    <w:rsid w:val="002D3342"/>
    <w:rsid w:val="002D3EE2"/>
    <w:rsid w:val="002D537B"/>
    <w:rsid w:val="002D5715"/>
    <w:rsid w:val="002D70B5"/>
    <w:rsid w:val="002E0521"/>
    <w:rsid w:val="002E1753"/>
    <w:rsid w:val="002E480B"/>
    <w:rsid w:val="002E5911"/>
    <w:rsid w:val="002E7980"/>
    <w:rsid w:val="002F2849"/>
    <w:rsid w:val="002F431E"/>
    <w:rsid w:val="002F46F5"/>
    <w:rsid w:val="002F5C2D"/>
    <w:rsid w:val="002F68F0"/>
    <w:rsid w:val="002F744C"/>
    <w:rsid w:val="002F7BF7"/>
    <w:rsid w:val="00300092"/>
    <w:rsid w:val="0030063A"/>
    <w:rsid w:val="003021DD"/>
    <w:rsid w:val="00303C29"/>
    <w:rsid w:val="003047C6"/>
    <w:rsid w:val="0030718E"/>
    <w:rsid w:val="00307DB1"/>
    <w:rsid w:val="00311D94"/>
    <w:rsid w:val="003139C9"/>
    <w:rsid w:val="00313FFA"/>
    <w:rsid w:val="00314A4E"/>
    <w:rsid w:val="003156A6"/>
    <w:rsid w:val="00320297"/>
    <w:rsid w:val="00320CA1"/>
    <w:rsid w:val="0032199E"/>
    <w:rsid w:val="00322C49"/>
    <w:rsid w:val="00323B20"/>
    <w:rsid w:val="00326D5E"/>
    <w:rsid w:val="0032700D"/>
    <w:rsid w:val="0033039A"/>
    <w:rsid w:val="003303AD"/>
    <w:rsid w:val="00331C50"/>
    <w:rsid w:val="00331F2A"/>
    <w:rsid w:val="00331F38"/>
    <w:rsid w:val="003328E0"/>
    <w:rsid w:val="00334A4E"/>
    <w:rsid w:val="00335223"/>
    <w:rsid w:val="00336521"/>
    <w:rsid w:val="00337401"/>
    <w:rsid w:val="00342DA8"/>
    <w:rsid w:val="003468DF"/>
    <w:rsid w:val="00347FF7"/>
    <w:rsid w:val="00351288"/>
    <w:rsid w:val="00351BC5"/>
    <w:rsid w:val="003521D4"/>
    <w:rsid w:val="00352BA2"/>
    <w:rsid w:val="003612BB"/>
    <w:rsid w:val="00363BC6"/>
    <w:rsid w:val="00364D3D"/>
    <w:rsid w:val="00365E89"/>
    <w:rsid w:val="003661FE"/>
    <w:rsid w:val="00367BB1"/>
    <w:rsid w:val="00375A36"/>
    <w:rsid w:val="0037648B"/>
    <w:rsid w:val="003776A9"/>
    <w:rsid w:val="003779A1"/>
    <w:rsid w:val="00381412"/>
    <w:rsid w:val="00387576"/>
    <w:rsid w:val="0039066A"/>
    <w:rsid w:val="003907C4"/>
    <w:rsid w:val="00391B8B"/>
    <w:rsid w:val="00392E9F"/>
    <w:rsid w:val="00395477"/>
    <w:rsid w:val="00395B3F"/>
    <w:rsid w:val="003A1272"/>
    <w:rsid w:val="003A5413"/>
    <w:rsid w:val="003A68FE"/>
    <w:rsid w:val="003B150B"/>
    <w:rsid w:val="003B28F6"/>
    <w:rsid w:val="003B301B"/>
    <w:rsid w:val="003B4796"/>
    <w:rsid w:val="003B5B14"/>
    <w:rsid w:val="003C1194"/>
    <w:rsid w:val="003C1D9A"/>
    <w:rsid w:val="003C2F9D"/>
    <w:rsid w:val="003C5142"/>
    <w:rsid w:val="003C73EF"/>
    <w:rsid w:val="003D0CD2"/>
    <w:rsid w:val="003D1C1A"/>
    <w:rsid w:val="003D31A7"/>
    <w:rsid w:val="003D632F"/>
    <w:rsid w:val="003D6D08"/>
    <w:rsid w:val="003D6E2E"/>
    <w:rsid w:val="003E08E2"/>
    <w:rsid w:val="003E1A4D"/>
    <w:rsid w:val="003E491C"/>
    <w:rsid w:val="003E5D89"/>
    <w:rsid w:val="003E7535"/>
    <w:rsid w:val="003F08DE"/>
    <w:rsid w:val="003F1AD8"/>
    <w:rsid w:val="003F2606"/>
    <w:rsid w:val="003F31FD"/>
    <w:rsid w:val="003F4A82"/>
    <w:rsid w:val="003F57AD"/>
    <w:rsid w:val="003F775A"/>
    <w:rsid w:val="00400730"/>
    <w:rsid w:val="00402E77"/>
    <w:rsid w:val="00403561"/>
    <w:rsid w:val="00403D06"/>
    <w:rsid w:val="0041036E"/>
    <w:rsid w:val="00410694"/>
    <w:rsid w:val="00411582"/>
    <w:rsid w:val="00417B11"/>
    <w:rsid w:val="0042093D"/>
    <w:rsid w:val="00420A09"/>
    <w:rsid w:val="00421506"/>
    <w:rsid w:val="004217E0"/>
    <w:rsid w:val="0042209F"/>
    <w:rsid w:val="00423B21"/>
    <w:rsid w:val="004272B7"/>
    <w:rsid w:val="004337A4"/>
    <w:rsid w:val="00433F14"/>
    <w:rsid w:val="004348F7"/>
    <w:rsid w:val="004360A4"/>
    <w:rsid w:val="00437065"/>
    <w:rsid w:val="00437410"/>
    <w:rsid w:val="00440C86"/>
    <w:rsid w:val="00441932"/>
    <w:rsid w:val="00442F1C"/>
    <w:rsid w:val="00450FA2"/>
    <w:rsid w:val="00453357"/>
    <w:rsid w:val="00454D3D"/>
    <w:rsid w:val="004614D8"/>
    <w:rsid w:val="00464826"/>
    <w:rsid w:val="00465886"/>
    <w:rsid w:val="00466EAC"/>
    <w:rsid w:val="004735FD"/>
    <w:rsid w:val="0047366A"/>
    <w:rsid w:val="00474E12"/>
    <w:rsid w:val="00474E8C"/>
    <w:rsid w:val="0047590B"/>
    <w:rsid w:val="00475A67"/>
    <w:rsid w:val="00476ECE"/>
    <w:rsid w:val="00480DC6"/>
    <w:rsid w:val="004818E2"/>
    <w:rsid w:val="00482E3E"/>
    <w:rsid w:val="00483009"/>
    <w:rsid w:val="00483076"/>
    <w:rsid w:val="004875DE"/>
    <w:rsid w:val="0049256A"/>
    <w:rsid w:val="0049324E"/>
    <w:rsid w:val="00497951"/>
    <w:rsid w:val="004A2223"/>
    <w:rsid w:val="004A4057"/>
    <w:rsid w:val="004A502B"/>
    <w:rsid w:val="004A6EDE"/>
    <w:rsid w:val="004B0393"/>
    <w:rsid w:val="004B2FF9"/>
    <w:rsid w:val="004B311F"/>
    <w:rsid w:val="004B3674"/>
    <w:rsid w:val="004B568E"/>
    <w:rsid w:val="004B6ABD"/>
    <w:rsid w:val="004B6D21"/>
    <w:rsid w:val="004C0CE4"/>
    <w:rsid w:val="004C54A5"/>
    <w:rsid w:val="004C54EF"/>
    <w:rsid w:val="004C5F2B"/>
    <w:rsid w:val="004C6BB8"/>
    <w:rsid w:val="004C7EA0"/>
    <w:rsid w:val="004D131A"/>
    <w:rsid w:val="004D1767"/>
    <w:rsid w:val="004D63AD"/>
    <w:rsid w:val="004D6A0F"/>
    <w:rsid w:val="004D6E30"/>
    <w:rsid w:val="004D70E7"/>
    <w:rsid w:val="004E0CA9"/>
    <w:rsid w:val="004E3D56"/>
    <w:rsid w:val="004E641D"/>
    <w:rsid w:val="004E7631"/>
    <w:rsid w:val="004F0BC2"/>
    <w:rsid w:val="004F1115"/>
    <w:rsid w:val="004F1B0E"/>
    <w:rsid w:val="004F33C2"/>
    <w:rsid w:val="004F3E37"/>
    <w:rsid w:val="004F5160"/>
    <w:rsid w:val="004F5238"/>
    <w:rsid w:val="004F5681"/>
    <w:rsid w:val="004F5858"/>
    <w:rsid w:val="004F6F75"/>
    <w:rsid w:val="004F75AA"/>
    <w:rsid w:val="00502AB8"/>
    <w:rsid w:val="00504D09"/>
    <w:rsid w:val="00505F6E"/>
    <w:rsid w:val="00507E93"/>
    <w:rsid w:val="00515257"/>
    <w:rsid w:val="00515C00"/>
    <w:rsid w:val="00516EFF"/>
    <w:rsid w:val="0052019A"/>
    <w:rsid w:val="0052497A"/>
    <w:rsid w:val="005256AA"/>
    <w:rsid w:val="00526AB6"/>
    <w:rsid w:val="0052781D"/>
    <w:rsid w:val="00530517"/>
    <w:rsid w:val="00531BDA"/>
    <w:rsid w:val="00532566"/>
    <w:rsid w:val="00532CB0"/>
    <w:rsid w:val="00532F65"/>
    <w:rsid w:val="00533241"/>
    <w:rsid w:val="00535629"/>
    <w:rsid w:val="00535E1B"/>
    <w:rsid w:val="00536494"/>
    <w:rsid w:val="00536FB7"/>
    <w:rsid w:val="005370BF"/>
    <w:rsid w:val="0054055D"/>
    <w:rsid w:val="005405F6"/>
    <w:rsid w:val="00541BF4"/>
    <w:rsid w:val="00541CC8"/>
    <w:rsid w:val="00541EFB"/>
    <w:rsid w:val="005432F9"/>
    <w:rsid w:val="005470C7"/>
    <w:rsid w:val="00547B64"/>
    <w:rsid w:val="00547C18"/>
    <w:rsid w:val="00551840"/>
    <w:rsid w:val="00551D0D"/>
    <w:rsid w:val="0055273A"/>
    <w:rsid w:val="005537FE"/>
    <w:rsid w:val="00554A1F"/>
    <w:rsid w:val="00555C13"/>
    <w:rsid w:val="005569FF"/>
    <w:rsid w:val="00560D5F"/>
    <w:rsid w:val="00561EBF"/>
    <w:rsid w:val="005632E2"/>
    <w:rsid w:val="00564F0F"/>
    <w:rsid w:val="00566AD0"/>
    <w:rsid w:val="00566C09"/>
    <w:rsid w:val="00566E1D"/>
    <w:rsid w:val="005703B1"/>
    <w:rsid w:val="005727D5"/>
    <w:rsid w:val="00572B06"/>
    <w:rsid w:val="00573379"/>
    <w:rsid w:val="0057398A"/>
    <w:rsid w:val="00580D4E"/>
    <w:rsid w:val="00581D61"/>
    <w:rsid w:val="00583509"/>
    <w:rsid w:val="00584AE1"/>
    <w:rsid w:val="005969EC"/>
    <w:rsid w:val="005978D5"/>
    <w:rsid w:val="005A0F05"/>
    <w:rsid w:val="005A75C2"/>
    <w:rsid w:val="005B070D"/>
    <w:rsid w:val="005B2222"/>
    <w:rsid w:val="005B2E82"/>
    <w:rsid w:val="005B3A9D"/>
    <w:rsid w:val="005B439B"/>
    <w:rsid w:val="005B7EC9"/>
    <w:rsid w:val="005C2042"/>
    <w:rsid w:val="005C2EAA"/>
    <w:rsid w:val="005C368B"/>
    <w:rsid w:val="005C39C7"/>
    <w:rsid w:val="005C4A41"/>
    <w:rsid w:val="005C4ECE"/>
    <w:rsid w:val="005C61F0"/>
    <w:rsid w:val="005C7041"/>
    <w:rsid w:val="005C73B2"/>
    <w:rsid w:val="005C7EAE"/>
    <w:rsid w:val="005C7F22"/>
    <w:rsid w:val="005D0F25"/>
    <w:rsid w:val="005D3C1D"/>
    <w:rsid w:val="005D3EB7"/>
    <w:rsid w:val="005D4E2D"/>
    <w:rsid w:val="005D676D"/>
    <w:rsid w:val="005D7EFA"/>
    <w:rsid w:val="005E105B"/>
    <w:rsid w:val="005E1B20"/>
    <w:rsid w:val="005E35BA"/>
    <w:rsid w:val="005E3643"/>
    <w:rsid w:val="005E3E11"/>
    <w:rsid w:val="005E7BDF"/>
    <w:rsid w:val="005F0551"/>
    <w:rsid w:val="005F0BEB"/>
    <w:rsid w:val="005F1230"/>
    <w:rsid w:val="005F14F0"/>
    <w:rsid w:val="005F1791"/>
    <w:rsid w:val="005F1D9C"/>
    <w:rsid w:val="005F238C"/>
    <w:rsid w:val="005F3054"/>
    <w:rsid w:val="005F3342"/>
    <w:rsid w:val="005F35B3"/>
    <w:rsid w:val="005F478D"/>
    <w:rsid w:val="005F5E8A"/>
    <w:rsid w:val="005F727D"/>
    <w:rsid w:val="0060296B"/>
    <w:rsid w:val="00604D96"/>
    <w:rsid w:val="00604DB4"/>
    <w:rsid w:val="00605AB7"/>
    <w:rsid w:val="00606A44"/>
    <w:rsid w:val="00610A93"/>
    <w:rsid w:val="00610CC2"/>
    <w:rsid w:val="00611851"/>
    <w:rsid w:val="00613DBD"/>
    <w:rsid w:val="00615381"/>
    <w:rsid w:val="00622F5E"/>
    <w:rsid w:val="006258AE"/>
    <w:rsid w:val="006268C2"/>
    <w:rsid w:val="00626E49"/>
    <w:rsid w:val="00627384"/>
    <w:rsid w:val="00631C99"/>
    <w:rsid w:val="00632F4A"/>
    <w:rsid w:val="00634F69"/>
    <w:rsid w:val="006369F6"/>
    <w:rsid w:val="00636CD1"/>
    <w:rsid w:val="006401BB"/>
    <w:rsid w:val="00641876"/>
    <w:rsid w:val="00642CC7"/>
    <w:rsid w:val="00642F69"/>
    <w:rsid w:val="006431F8"/>
    <w:rsid w:val="0064373C"/>
    <w:rsid w:val="0064524E"/>
    <w:rsid w:val="00646EC7"/>
    <w:rsid w:val="006508E9"/>
    <w:rsid w:val="00650BF7"/>
    <w:rsid w:val="0065147E"/>
    <w:rsid w:val="00651B35"/>
    <w:rsid w:val="006539E9"/>
    <w:rsid w:val="00656256"/>
    <w:rsid w:val="00656A44"/>
    <w:rsid w:val="00656D9D"/>
    <w:rsid w:val="00657370"/>
    <w:rsid w:val="006573D8"/>
    <w:rsid w:val="006605EE"/>
    <w:rsid w:val="006609A7"/>
    <w:rsid w:val="00662C27"/>
    <w:rsid w:val="0066321C"/>
    <w:rsid w:val="006634A9"/>
    <w:rsid w:val="00663FA4"/>
    <w:rsid w:val="00664279"/>
    <w:rsid w:val="00664F54"/>
    <w:rsid w:val="00665DD8"/>
    <w:rsid w:val="0066612E"/>
    <w:rsid w:val="0066693E"/>
    <w:rsid w:val="0067131F"/>
    <w:rsid w:val="00672980"/>
    <w:rsid w:val="00673092"/>
    <w:rsid w:val="00675016"/>
    <w:rsid w:val="00675E41"/>
    <w:rsid w:val="006769B4"/>
    <w:rsid w:val="00676FAC"/>
    <w:rsid w:val="00680BD8"/>
    <w:rsid w:val="00681483"/>
    <w:rsid w:val="006820D3"/>
    <w:rsid w:val="006823B1"/>
    <w:rsid w:val="006831FD"/>
    <w:rsid w:val="006844DC"/>
    <w:rsid w:val="0068599E"/>
    <w:rsid w:val="006859AC"/>
    <w:rsid w:val="00685CD2"/>
    <w:rsid w:val="00687757"/>
    <w:rsid w:val="00687ABE"/>
    <w:rsid w:val="00691071"/>
    <w:rsid w:val="00691A8C"/>
    <w:rsid w:val="006920F7"/>
    <w:rsid w:val="0069386F"/>
    <w:rsid w:val="00694771"/>
    <w:rsid w:val="00695190"/>
    <w:rsid w:val="00696585"/>
    <w:rsid w:val="00697FFA"/>
    <w:rsid w:val="006A26E0"/>
    <w:rsid w:val="006A3B71"/>
    <w:rsid w:val="006A3DCF"/>
    <w:rsid w:val="006A494C"/>
    <w:rsid w:val="006A5E52"/>
    <w:rsid w:val="006A6977"/>
    <w:rsid w:val="006A6AAE"/>
    <w:rsid w:val="006B076D"/>
    <w:rsid w:val="006B0AA1"/>
    <w:rsid w:val="006B223F"/>
    <w:rsid w:val="006B4999"/>
    <w:rsid w:val="006B6E5F"/>
    <w:rsid w:val="006C0D18"/>
    <w:rsid w:val="006C2363"/>
    <w:rsid w:val="006C37F8"/>
    <w:rsid w:val="006C4E7E"/>
    <w:rsid w:val="006C54DC"/>
    <w:rsid w:val="006C589F"/>
    <w:rsid w:val="006C7DFD"/>
    <w:rsid w:val="006D0471"/>
    <w:rsid w:val="006D106A"/>
    <w:rsid w:val="006D1CE4"/>
    <w:rsid w:val="006D2E6F"/>
    <w:rsid w:val="006D301F"/>
    <w:rsid w:val="006D337D"/>
    <w:rsid w:val="006D58FD"/>
    <w:rsid w:val="006D7C9C"/>
    <w:rsid w:val="006E0130"/>
    <w:rsid w:val="006E0CA1"/>
    <w:rsid w:val="006E3FED"/>
    <w:rsid w:val="006E4130"/>
    <w:rsid w:val="006E48C2"/>
    <w:rsid w:val="006E62D3"/>
    <w:rsid w:val="006F1F56"/>
    <w:rsid w:val="006F2F68"/>
    <w:rsid w:val="006F533B"/>
    <w:rsid w:val="006F53A6"/>
    <w:rsid w:val="006F591F"/>
    <w:rsid w:val="0070098E"/>
    <w:rsid w:val="00703BB9"/>
    <w:rsid w:val="007046AD"/>
    <w:rsid w:val="00705C83"/>
    <w:rsid w:val="00706918"/>
    <w:rsid w:val="0070723F"/>
    <w:rsid w:val="007073E6"/>
    <w:rsid w:val="00707A7D"/>
    <w:rsid w:val="00707B8D"/>
    <w:rsid w:val="00711465"/>
    <w:rsid w:val="00712346"/>
    <w:rsid w:val="00714830"/>
    <w:rsid w:val="00715175"/>
    <w:rsid w:val="007236B8"/>
    <w:rsid w:val="0072506B"/>
    <w:rsid w:val="007277C4"/>
    <w:rsid w:val="00727C42"/>
    <w:rsid w:val="00730B97"/>
    <w:rsid w:val="00731175"/>
    <w:rsid w:val="00731ED8"/>
    <w:rsid w:val="00732B3B"/>
    <w:rsid w:val="00733C73"/>
    <w:rsid w:val="007342DF"/>
    <w:rsid w:val="00736276"/>
    <w:rsid w:val="0073651B"/>
    <w:rsid w:val="00741439"/>
    <w:rsid w:val="0074183F"/>
    <w:rsid w:val="00742CA0"/>
    <w:rsid w:val="00742DB0"/>
    <w:rsid w:val="00744246"/>
    <w:rsid w:val="00744C50"/>
    <w:rsid w:val="00747064"/>
    <w:rsid w:val="00747107"/>
    <w:rsid w:val="00751025"/>
    <w:rsid w:val="00752D65"/>
    <w:rsid w:val="0075304E"/>
    <w:rsid w:val="00753A28"/>
    <w:rsid w:val="007542F5"/>
    <w:rsid w:val="007577DC"/>
    <w:rsid w:val="007624E5"/>
    <w:rsid w:val="007655E1"/>
    <w:rsid w:val="00766DD8"/>
    <w:rsid w:val="00767548"/>
    <w:rsid w:val="007711A0"/>
    <w:rsid w:val="007711FB"/>
    <w:rsid w:val="00773AB3"/>
    <w:rsid w:val="00780613"/>
    <w:rsid w:val="0078157D"/>
    <w:rsid w:val="007825D0"/>
    <w:rsid w:val="00784FFF"/>
    <w:rsid w:val="0079259B"/>
    <w:rsid w:val="00794444"/>
    <w:rsid w:val="00794DB2"/>
    <w:rsid w:val="007975DC"/>
    <w:rsid w:val="007A3E53"/>
    <w:rsid w:val="007A41FA"/>
    <w:rsid w:val="007A55A5"/>
    <w:rsid w:val="007A6272"/>
    <w:rsid w:val="007A6670"/>
    <w:rsid w:val="007B2560"/>
    <w:rsid w:val="007B2EA4"/>
    <w:rsid w:val="007B3856"/>
    <w:rsid w:val="007B41CA"/>
    <w:rsid w:val="007B50FA"/>
    <w:rsid w:val="007B585E"/>
    <w:rsid w:val="007B5C35"/>
    <w:rsid w:val="007B67C6"/>
    <w:rsid w:val="007B7DCC"/>
    <w:rsid w:val="007B7F20"/>
    <w:rsid w:val="007C0D2F"/>
    <w:rsid w:val="007C49C4"/>
    <w:rsid w:val="007C6DCD"/>
    <w:rsid w:val="007D4355"/>
    <w:rsid w:val="007D7348"/>
    <w:rsid w:val="007E22C3"/>
    <w:rsid w:val="007E34B2"/>
    <w:rsid w:val="007F1B4F"/>
    <w:rsid w:val="007F4446"/>
    <w:rsid w:val="007F502D"/>
    <w:rsid w:val="007F5FF8"/>
    <w:rsid w:val="007F6E12"/>
    <w:rsid w:val="007F73C1"/>
    <w:rsid w:val="00800F7B"/>
    <w:rsid w:val="00801234"/>
    <w:rsid w:val="008022CD"/>
    <w:rsid w:val="008024CB"/>
    <w:rsid w:val="00802DBE"/>
    <w:rsid w:val="00811674"/>
    <w:rsid w:val="0081225B"/>
    <w:rsid w:val="00812A9D"/>
    <w:rsid w:val="00815BFC"/>
    <w:rsid w:val="00817403"/>
    <w:rsid w:val="0081774B"/>
    <w:rsid w:val="00822B7C"/>
    <w:rsid w:val="0082313B"/>
    <w:rsid w:val="008231AE"/>
    <w:rsid w:val="00827E40"/>
    <w:rsid w:val="00830658"/>
    <w:rsid w:val="008335EF"/>
    <w:rsid w:val="0083369E"/>
    <w:rsid w:val="008345A6"/>
    <w:rsid w:val="00835186"/>
    <w:rsid w:val="00835197"/>
    <w:rsid w:val="0083613D"/>
    <w:rsid w:val="008379AE"/>
    <w:rsid w:val="008410CB"/>
    <w:rsid w:val="0084128C"/>
    <w:rsid w:val="00842322"/>
    <w:rsid w:val="008436E8"/>
    <w:rsid w:val="00843F7B"/>
    <w:rsid w:val="00846F90"/>
    <w:rsid w:val="00847304"/>
    <w:rsid w:val="008511B7"/>
    <w:rsid w:val="008515DC"/>
    <w:rsid w:val="00851E2F"/>
    <w:rsid w:val="008550B7"/>
    <w:rsid w:val="00855C88"/>
    <w:rsid w:val="008569D2"/>
    <w:rsid w:val="008614DC"/>
    <w:rsid w:val="008623A0"/>
    <w:rsid w:val="00862AA1"/>
    <w:rsid w:val="00864427"/>
    <w:rsid w:val="008645ED"/>
    <w:rsid w:val="0086767F"/>
    <w:rsid w:val="008702AD"/>
    <w:rsid w:val="00872074"/>
    <w:rsid w:val="008749D8"/>
    <w:rsid w:val="00875E9F"/>
    <w:rsid w:val="008774DF"/>
    <w:rsid w:val="00877A9C"/>
    <w:rsid w:val="00880A9F"/>
    <w:rsid w:val="00881249"/>
    <w:rsid w:val="008827FB"/>
    <w:rsid w:val="0088378A"/>
    <w:rsid w:val="008837F4"/>
    <w:rsid w:val="008849A6"/>
    <w:rsid w:val="00885105"/>
    <w:rsid w:val="00886E4A"/>
    <w:rsid w:val="008871C1"/>
    <w:rsid w:val="00887AA7"/>
    <w:rsid w:val="00890AF6"/>
    <w:rsid w:val="00891099"/>
    <w:rsid w:val="0089156A"/>
    <w:rsid w:val="00891E9C"/>
    <w:rsid w:val="00891ED0"/>
    <w:rsid w:val="00892F6D"/>
    <w:rsid w:val="0089360D"/>
    <w:rsid w:val="0089403D"/>
    <w:rsid w:val="0089521A"/>
    <w:rsid w:val="008966A9"/>
    <w:rsid w:val="008A061C"/>
    <w:rsid w:val="008A0783"/>
    <w:rsid w:val="008A407A"/>
    <w:rsid w:val="008A4DB2"/>
    <w:rsid w:val="008A580F"/>
    <w:rsid w:val="008A64DF"/>
    <w:rsid w:val="008B0A93"/>
    <w:rsid w:val="008B342A"/>
    <w:rsid w:val="008B3862"/>
    <w:rsid w:val="008B3A48"/>
    <w:rsid w:val="008B5C51"/>
    <w:rsid w:val="008B670E"/>
    <w:rsid w:val="008C0383"/>
    <w:rsid w:val="008C03E0"/>
    <w:rsid w:val="008C3356"/>
    <w:rsid w:val="008C3BE4"/>
    <w:rsid w:val="008C3CC2"/>
    <w:rsid w:val="008C4693"/>
    <w:rsid w:val="008D0620"/>
    <w:rsid w:val="008D234B"/>
    <w:rsid w:val="008D4BA0"/>
    <w:rsid w:val="008D5993"/>
    <w:rsid w:val="008D6813"/>
    <w:rsid w:val="008D69C7"/>
    <w:rsid w:val="008D6FEF"/>
    <w:rsid w:val="008D7AC7"/>
    <w:rsid w:val="008E0584"/>
    <w:rsid w:val="008E19A8"/>
    <w:rsid w:val="008E1F23"/>
    <w:rsid w:val="008E2197"/>
    <w:rsid w:val="008E2478"/>
    <w:rsid w:val="008E3505"/>
    <w:rsid w:val="008E41C0"/>
    <w:rsid w:val="008E6310"/>
    <w:rsid w:val="008E6C17"/>
    <w:rsid w:val="008F0318"/>
    <w:rsid w:val="008F09EF"/>
    <w:rsid w:val="008F1010"/>
    <w:rsid w:val="008F193F"/>
    <w:rsid w:val="008F2290"/>
    <w:rsid w:val="008F4F09"/>
    <w:rsid w:val="008F536B"/>
    <w:rsid w:val="008F6E3B"/>
    <w:rsid w:val="00902833"/>
    <w:rsid w:val="00904113"/>
    <w:rsid w:val="009059E9"/>
    <w:rsid w:val="00911BF9"/>
    <w:rsid w:val="009145F4"/>
    <w:rsid w:val="00915347"/>
    <w:rsid w:val="0091634C"/>
    <w:rsid w:val="00917287"/>
    <w:rsid w:val="00917DAC"/>
    <w:rsid w:val="00923823"/>
    <w:rsid w:val="0092422C"/>
    <w:rsid w:val="00925778"/>
    <w:rsid w:val="00926B69"/>
    <w:rsid w:val="0092739D"/>
    <w:rsid w:val="00927724"/>
    <w:rsid w:val="00930EAD"/>
    <w:rsid w:val="0093212D"/>
    <w:rsid w:val="00933A6A"/>
    <w:rsid w:val="00934FEB"/>
    <w:rsid w:val="00935F19"/>
    <w:rsid w:val="00937884"/>
    <w:rsid w:val="0094084D"/>
    <w:rsid w:val="00944300"/>
    <w:rsid w:val="0094513C"/>
    <w:rsid w:val="009458FE"/>
    <w:rsid w:val="009503FA"/>
    <w:rsid w:val="00951693"/>
    <w:rsid w:val="00951E1B"/>
    <w:rsid w:val="00951F58"/>
    <w:rsid w:val="00953AED"/>
    <w:rsid w:val="0095423A"/>
    <w:rsid w:val="00955004"/>
    <w:rsid w:val="00957131"/>
    <w:rsid w:val="00960D98"/>
    <w:rsid w:val="009645CF"/>
    <w:rsid w:val="0096511C"/>
    <w:rsid w:val="009657DE"/>
    <w:rsid w:val="00965A67"/>
    <w:rsid w:val="00966737"/>
    <w:rsid w:val="00966938"/>
    <w:rsid w:val="009677E6"/>
    <w:rsid w:val="0096784A"/>
    <w:rsid w:val="0096786E"/>
    <w:rsid w:val="00967A8A"/>
    <w:rsid w:val="009704BA"/>
    <w:rsid w:val="00973F65"/>
    <w:rsid w:val="0097401E"/>
    <w:rsid w:val="0098022B"/>
    <w:rsid w:val="009841A7"/>
    <w:rsid w:val="00985231"/>
    <w:rsid w:val="009861FE"/>
    <w:rsid w:val="0098758C"/>
    <w:rsid w:val="0098776E"/>
    <w:rsid w:val="0099005A"/>
    <w:rsid w:val="00990E0B"/>
    <w:rsid w:val="00991890"/>
    <w:rsid w:val="00992805"/>
    <w:rsid w:val="00992BF9"/>
    <w:rsid w:val="0099406C"/>
    <w:rsid w:val="0099487F"/>
    <w:rsid w:val="00996AF0"/>
    <w:rsid w:val="0099744F"/>
    <w:rsid w:val="00997B6B"/>
    <w:rsid w:val="009A14E5"/>
    <w:rsid w:val="009A1A73"/>
    <w:rsid w:val="009A3010"/>
    <w:rsid w:val="009A3910"/>
    <w:rsid w:val="009A44A0"/>
    <w:rsid w:val="009A4E02"/>
    <w:rsid w:val="009A53EE"/>
    <w:rsid w:val="009A594C"/>
    <w:rsid w:val="009A76BF"/>
    <w:rsid w:val="009A76CE"/>
    <w:rsid w:val="009B0574"/>
    <w:rsid w:val="009B0586"/>
    <w:rsid w:val="009B31E3"/>
    <w:rsid w:val="009B5BA8"/>
    <w:rsid w:val="009B5EA6"/>
    <w:rsid w:val="009B6916"/>
    <w:rsid w:val="009B7012"/>
    <w:rsid w:val="009C29A1"/>
    <w:rsid w:val="009C39D4"/>
    <w:rsid w:val="009C4346"/>
    <w:rsid w:val="009C680B"/>
    <w:rsid w:val="009C6DFD"/>
    <w:rsid w:val="009C70B1"/>
    <w:rsid w:val="009D3441"/>
    <w:rsid w:val="009D49F2"/>
    <w:rsid w:val="009D4AEB"/>
    <w:rsid w:val="009E0D55"/>
    <w:rsid w:val="009E1E42"/>
    <w:rsid w:val="009E4934"/>
    <w:rsid w:val="009E57CB"/>
    <w:rsid w:val="009F0366"/>
    <w:rsid w:val="009F0E43"/>
    <w:rsid w:val="009F1239"/>
    <w:rsid w:val="009F1415"/>
    <w:rsid w:val="009F2658"/>
    <w:rsid w:val="00A003A3"/>
    <w:rsid w:val="00A02936"/>
    <w:rsid w:val="00A03179"/>
    <w:rsid w:val="00A057B7"/>
    <w:rsid w:val="00A058F3"/>
    <w:rsid w:val="00A063F3"/>
    <w:rsid w:val="00A06AC7"/>
    <w:rsid w:val="00A07875"/>
    <w:rsid w:val="00A07B33"/>
    <w:rsid w:val="00A07C5A"/>
    <w:rsid w:val="00A105AB"/>
    <w:rsid w:val="00A12191"/>
    <w:rsid w:val="00A12748"/>
    <w:rsid w:val="00A132AF"/>
    <w:rsid w:val="00A14A21"/>
    <w:rsid w:val="00A14B4B"/>
    <w:rsid w:val="00A1624E"/>
    <w:rsid w:val="00A17830"/>
    <w:rsid w:val="00A200AD"/>
    <w:rsid w:val="00A202D1"/>
    <w:rsid w:val="00A204FA"/>
    <w:rsid w:val="00A220F1"/>
    <w:rsid w:val="00A24856"/>
    <w:rsid w:val="00A248BF"/>
    <w:rsid w:val="00A24CD3"/>
    <w:rsid w:val="00A2575F"/>
    <w:rsid w:val="00A305E8"/>
    <w:rsid w:val="00A32D30"/>
    <w:rsid w:val="00A33345"/>
    <w:rsid w:val="00A3357A"/>
    <w:rsid w:val="00A33AEF"/>
    <w:rsid w:val="00A33E93"/>
    <w:rsid w:val="00A350F6"/>
    <w:rsid w:val="00A357FF"/>
    <w:rsid w:val="00A36A15"/>
    <w:rsid w:val="00A40C6A"/>
    <w:rsid w:val="00A43E92"/>
    <w:rsid w:val="00A44555"/>
    <w:rsid w:val="00A46105"/>
    <w:rsid w:val="00A463BB"/>
    <w:rsid w:val="00A506D0"/>
    <w:rsid w:val="00A52F61"/>
    <w:rsid w:val="00A539D8"/>
    <w:rsid w:val="00A54074"/>
    <w:rsid w:val="00A54122"/>
    <w:rsid w:val="00A55ABC"/>
    <w:rsid w:val="00A61E22"/>
    <w:rsid w:val="00A620A8"/>
    <w:rsid w:val="00A65920"/>
    <w:rsid w:val="00A7252A"/>
    <w:rsid w:val="00A7275C"/>
    <w:rsid w:val="00A735E9"/>
    <w:rsid w:val="00A741D7"/>
    <w:rsid w:val="00A75926"/>
    <w:rsid w:val="00A775BF"/>
    <w:rsid w:val="00A83496"/>
    <w:rsid w:val="00A83566"/>
    <w:rsid w:val="00A847C7"/>
    <w:rsid w:val="00A85543"/>
    <w:rsid w:val="00A87BBA"/>
    <w:rsid w:val="00A91970"/>
    <w:rsid w:val="00A93804"/>
    <w:rsid w:val="00A93993"/>
    <w:rsid w:val="00A94730"/>
    <w:rsid w:val="00A95598"/>
    <w:rsid w:val="00A969C0"/>
    <w:rsid w:val="00AA0BAF"/>
    <w:rsid w:val="00AA0D51"/>
    <w:rsid w:val="00AA13EA"/>
    <w:rsid w:val="00AA24F8"/>
    <w:rsid w:val="00AA3736"/>
    <w:rsid w:val="00AA4782"/>
    <w:rsid w:val="00AA60F8"/>
    <w:rsid w:val="00AA72A6"/>
    <w:rsid w:val="00AA7555"/>
    <w:rsid w:val="00AB04B8"/>
    <w:rsid w:val="00AB06D1"/>
    <w:rsid w:val="00AB4027"/>
    <w:rsid w:val="00AC560E"/>
    <w:rsid w:val="00AC788A"/>
    <w:rsid w:val="00AD02A1"/>
    <w:rsid w:val="00AD1980"/>
    <w:rsid w:val="00AD53D9"/>
    <w:rsid w:val="00AD5AC1"/>
    <w:rsid w:val="00AD6137"/>
    <w:rsid w:val="00AD683C"/>
    <w:rsid w:val="00AD6991"/>
    <w:rsid w:val="00AE0C20"/>
    <w:rsid w:val="00AE16F2"/>
    <w:rsid w:val="00AE1EDA"/>
    <w:rsid w:val="00AE50AC"/>
    <w:rsid w:val="00AE549B"/>
    <w:rsid w:val="00AE5F2E"/>
    <w:rsid w:val="00AE71E4"/>
    <w:rsid w:val="00AF23A4"/>
    <w:rsid w:val="00AF3205"/>
    <w:rsid w:val="00AF3B7E"/>
    <w:rsid w:val="00AF416E"/>
    <w:rsid w:val="00AF41B4"/>
    <w:rsid w:val="00AF48E3"/>
    <w:rsid w:val="00AF4E41"/>
    <w:rsid w:val="00AF532C"/>
    <w:rsid w:val="00AF5949"/>
    <w:rsid w:val="00AF7516"/>
    <w:rsid w:val="00B001DC"/>
    <w:rsid w:val="00B00AB4"/>
    <w:rsid w:val="00B014C8"/>
    <w:rsid w:val="00B02ABA"/>
    <w:rsid w:val="00B02D4A"/>
    <w:rsid w:val="00B03124"/>
    <w:rsid w:val="00B03948"/>
    <w:rsid w:val="00B054C0"/>
    <w:rsid w:val="00B05FEB"/>
    <w:rsid w:val="00B074BA"/>
    <w:rsid w:val="00B0796C"/>
    <w:rsid w:val="00B11CCB"/>
    <w:rsid w:val="00B11D36"/>
    <w:rsid w:val="00B11FAF"/>
    <w:rsid w:val="00B13320"/>
    <w:rsid w:val="00B147E2"/>
    <w:rsid w:val="00B15519"/>
    <w:rsid w:val="00B156C5"/>
    <w:rsid w:val="00B157F5"/>
    <w:rsid w:val="00B15D16"/>
    <w:rsid w:val="00B15D7F"/>
    <w:rsid w:val="00B20A7C"/>
    <w:rsid w:val="00B20F08"/>
    <w:rsid w:val="00B22FBC"/>
    <w:rsid w:val="00B23FA1"/>
    <w:rsid w:val="00B24405"/>
    <w:rsid w:val="00B24DC4"/>
    <w:rsid w:val="00B31BF3"/>
    <w:rsid w:val="00B31D05"/>
    <w:rsid w:val="00B321E5"/>
    <w:rsid w:val="00B357BD"/>
    <w:rsid w:val="00B36B0D"/>
    <w:rsid w:val="00B378EF"/>
    <w:rsid w:val="00B41746"/>
    <w:rsid w:val="00B42068"/>
    <w:rsid w:val="00B43AA3"/>
    <w:rsid w:val="00B445CC"/>
    <w:rsid w:val="00B44A31"/>
    <w:rsid w:val="00B44DE7"/>
    <w:rsid w:val="00B45227"/>
    <w:rsid w:val="00B458E2"/>
    <w:rsid w:val="00B467BE"/>
    <w:rsid w:val="00B47426"/>
    <w:rsid w:val="00B47826"/>
    <w:rsid w:val="00B5077C"/>
    <w:rsid w:val="00B5106E"/>
    <w:rsid w:val="00B54139"/>
    <w:rsid w:val="00B54FCE"/>
    <w:rsid w:val="00B5515B"/>
    <w:rsid w:val="00B554A5"/>
    <w:rsid w:val="00B55BBA"/>
    <w:rsid w:val="00B607E0"/>
    <w:rsid w:val="00B6199A"/>
    <w:rsid w:val="00B6358C"/>
    <w:rsid w:val="00B64814"/>
    <w:rsid w:val="00B64F60"/>
    <w:rsid w:val="00B65F43"/>
    <w:rsid w:val="00B70B7E"/>
    <w:rsid w:val="00B71F84"/>
    <w:rsid w:val="00B72187"/>
    <w:rsid w:val="00B72ED9"/>
    <w:rsid w:val="00B7340B"/>
    <w:rsid w:val="00B73519"/>
    <w:rsid w:val="00B73A5A"/>
    <w:rsid w:val="00B74627"/>
    <w:rsid w:val="00B74799"/>
    <w:rsid w:val="00B74D41"/>
    <w:rsid w:val="00B76786"/>
    <w:rsid w:val="00B76A5E"/>
    <w:rsid w:val="00B77A95"/>
    <w:rsid w:val="00B86548"/>
    <w:rsid w:val="00B8680E"/>
    <w:rsid w:val="00B87042"/>
    <w:rsid w:val="00B87D69"/>
    <w:rsid w:val="00B91B0C"/>
    <w:rsid w:val="00B91C72"/>
    <w:rsid w:val="00B92874"/>
    <w:rsid w:val="00B93170"/>
    <w:rsid w:val="00B937C9"/>
    <w:rsid w:val="00B967A5"/>
    <w:rsid w:val="00B96AB9"/>
    <w:rsid w:val="00B97FB7"/>
    <w:rsid w:val="00BA0E3F"/>
    <w:rsid w:val="00BA2F43"/>
    <w:rsid w:val="00BA39AB"/>
    <w:rsid w:val="00BA681B"/>
    <w:rsid w:val="00BA6B11"/>
    <w:rsid w:val="00BA7D2E"/>
    <w:rsid w:val="00BB07FE"/>
    <w:rsid w:val="00BB0E75"/>
    <w:rsid w:val="00BB1E5E"/>
    <w:rsid w:val="00BB3569"/>
    <w:rsid w:val="00BB4B1A"/>
    <w:rsid w:val="00BB4DED"/>
    <w:rsid w:val="00BB7CC3"/>
    <w:rsid w:val="00BC0B44"/>
    <w:rsid w:val="00BC2884"/>
    <w:rsid w:val="00BC5D38"/>
    <w:rsid w:val="00BC5F09"/>
    <w:rsid w:val="00BD2390"/>
    <w:rsid w:val="00BD3192"/>
    <w:rsid w:val="00BD3FF1"/>
    <w:rsid w:val="00BD44B0"/>
    <w:rsid w:val="00BD5524"/>
    <w:rsid w:val="00BD6006"/>
    <w:rsid w:val="00BD6245"/>
    <w:rsid w:val="00BD7734"/>
    <w:rsid w:val="00BD7C1E"/>
    <w:rsid w:val="00BE0299"/>
    <w:rsid w:val="00BE26F0"/>
    <w:rsid w:val="00BE2955"/>
    <w:rsid w:val="00BE2ADF"/>
    <w:rsid w:val="00BE3E5D"/>
    <w:rsid w:val="00BE4122"/>
    <w:rsid w:val="00BE556E"/>
    <w:rsid w:val="00BF0B91"/>
    <w:rsid w:val="00BF3B52"/>
    <w:rsid w:val="00BF4C2E"/>
    <w:rsid w:val="00BF526E"/>
    <w:rsid w:val="00BF5624"/>
    <w:rsid w:val="00BF5BE3"/>
    <w:rsid w:val="00BF76E3"/>
    <w:rsid w:val="00BF77AA"/>
    <w:rsid w:val="00C03C5C"/>
    <w:rsid w:val="00C05C9C"/>
    <w:rsid w:val="00C10435"/>
    <w:rsid w:val="00C1059E"/>
    <w:rsid w:val="00C1138D"/>
    <w:rsid w:val="00C11CD3"/>
    <w:rsid w:val="00C11EE1"/>
    <w:rsid w:val="00C12181"/>
    <w:rsid w:val="00C134FB"/>
    <w:rsid w:val="00C13AE4"/>
    <w:rsid w:val="00C13B6A"/>
    <w:rsid w:val="00C14D85"/>
    <w:rsid w:val="00C15347"/>
    <w:rsid w:val="00C16849"/>
    <w:rsid w:val="00C2037D"/>
    <w:rsid w:val="00C20803"/>
    <w:rsid w:val="00C22F51"/>
    <w:rsid w:val="00C237F2"/>
    <w:rsid w:val="00C25D78"/>
    <w:rsid w:val="00C25E8F"/>
    <w:rsid w:val="00C26B9B"/>
    <w:rsid w:val="00C27C27"/>
    <w:rsid w:val="00C309F0"/>
    <w:rsid w:val="00C32562"/>
    <w:rsid w:val="00C32FA5"/>
    <w:rsid w:val="00C33058"/>
    <w:rsid w:val="00C33ED6"/>
    <w:rsid w:val="00C34697"/>
    <w:rsid w:val="00C34BF6"/>
    <w:rsid w:val="00C374CF"/>
    <w:rsid w:val="00C37959"/>
    <w:rsid w:val="00C405CA"/>
    <w:rsid w:val="00C4167A"/>
    <w:rsid w:val="00C43545"/>
    <w:rsid w:val="00C446CD"/>
    <w:rsid w:val="00C44E6B"/>
    <w:rsid w:val="00C45FD3"/>
    <w:rsid w:val="00C51781"/>
    <w:rsid w:val="00C547BB"/>
    <w:rsid w:val="00C548E5"/>
    <w:rsid w:val="00C56A83"/>
    <w:rsid w:val="00C62533"/>
    <w:rsid w:val="00C628CD"/>
    <w:rsid w:val="00C6583E"/>
    <w:rsid w:val="00C661EA"/>
    <w:rsid w:val="00C66DE5"/>
    <w:rsid w:val="00C70C00"/>
    <w:rsid w:val="00C7151C"/>
    <w:rsid w:val="00C72916"/>
    <w:rsid w:val="00C72AD6"/>
    <w:rsid w:val="00C75AE0"/>
    <w:rsid w:val="00C75DC4"/>
    <w:rsid w:val="00C7705C"/>
    <w:rsid w:val="00C821DA"/>
    <w:rsid w:val="00C82E11"/>
    <w:rsid w:val="00C84FEC"/>
    <w:rsid w:val="00C87390"/>
    <w:rsid w:val="00C9082F"/>
    <w:rsid w:val="00C91594"/>
    <w:rsid w:val="00C92843"/>
    <w:rsid w:val="00C928D9"/>
    <w:rsid w:val="00C943F5"/>
    <w:rsid w:val="00C946E9"/>
    <w:rsid w:val="00C94824"/>
    <w:rsid w:val="00C96778"/>
    <w:rsid w:val="00CA1C6E"/>
    <w:rsid w:val="00CA43D5"/>
    <w:rsid w:val="00CA692A"/>
    <w:rsid w:val="00CA7207"/>
    <w:rsid w:val="00CA731D"/>
    <w:rsid w:val="00CA79A5"/>
    <w:rsid w:val="00CB0A50"/>
    <w:rsid w:val="00CB1575"/>
    <w:rsid w:val="00CB21FB"/>
    <w:rsid w:val="00CB26BA"/>
    <w:rsid w:val="00CB27E5"/>
    <w:rsid w:val="00CB3871"/>
    <w:rsid w:val="00CB4141"/>
    <w:rsid w:val="00CB44F1"/>
    <w:rsid w:val="00CB4DE8"/>
    <w:rsid w:val="00CB67B7"/>
    <w:rsid w:val="00CC04AA"/>
    <w:rsid w:val="00CC0E4E"/>
    <w:rsid w:val="00CC109E"/>
    <w:rsid w:val="00CC1CC3"/>
    <w:rsid w:val="00CC244E"/>
    <w:rsid w:val="00CC3C22"/>
    <w:rsid w:val="00CC3F60"/>
    <w:rsid w:val="00CC50EC"/>
    <w:rsid w:val="00CC67EE"/>
    <w:rsid w:val="00CC6CFD"/>
    <w:rsid w:val="00CD070F"/>
    <w:rsid w:val="00CD7A05"/>
    <w:rsid w:val="00CE05CD"/>
    <w:rsid w:val="00CE1285"/>
    <w:rsid w:val="00CE12F2"/>
    <w:rsid w:val="00CE1416"/>
    <w:rsid w:val="00CE1DEF"/>
    <w:rsid w:val="00CE3E58"/>
    <w:rsid w:val="00CE54EE"/>
    <w:rsid w:val="00CE5936"/>
    <w:rsid w:val="00CE61EB"/>
    <w:rsid w:val="00CE66CF"/>
    <w:rsid w:val="00CE7A2C"/>
    <w:rsid w:val="00CF0D7E"/>
    <w:rsid w:val="00CF2292"/>
    <w:rsid w:val="00CF66AE"/>
    <w:rsid w:val="00D021E1"/>
    <w:rsid w:val="00D03BC0"/>
    <w:rsid w:val="00D07D31"/>
    <w:rsid w:val="00D1079B"/>
    <w:rsid w:val="00D11EF7"/>
    <w:rsid w:val="00D120F9"/>
    <w:rsid w:val="00D12CA5"/>
    <w:rsid w:val="00D13198"/>
    <w:rsid w:val="00D134DA"/>
    <w:rsid w:val="00D13D51"/>
    <w:rsid w:val="00D14CCA"/>
    <w:rsid w:val="00D14DC5"/>
    <w:rsid w:val="00D14E0F"/>
    <w:rsid w:val="00D15CAF"/>
    <w:rsid w:val="00D17DC1"/>
    <w:rsid w:val="00D20CDF"/>
    <w:rsid w:val="00D25A1E"/>
    <w:rsid w:val="00D306AA"/>
    <w:rsid w:val="00D31973"/>
    <w:rsid w:val="00D32A1A"/>
    <w:rsid w:val="00D35BE2"/>
    <w:rsid w:val="00D37E34"/>
    <w:rsid w:val="00D42E94"/>
    <w:rsid w:val="00D4329D"/>
    <w:rsid w:val="00D43EC2"/>
    <w:rsid w:val="00D445B6"/>
    <w:rsid w:val="00D4690C"/>
    <w:rsid w:val="00D46A88"/>
    <w:rsid w:val="00D4701A"/>
    <w:rsid w:val="00D50AE7"/>
    <w:rsid w:val="00D50CAC"/>
    <w:rsid w:val="00D50F9E"/>
    <w:rsid w:val="00D521E7"/>
    <w:rsid w:val="00D52DFC"/>
    <w:rsid w:val="00D52FE4"/>
    <w:rsid w:val="00D55395"/>
    <w:rsid w:val="00D60055"/>
    <w:rsid w:val="00D623EB"/>
    <w:rsid w:val="00D632C2"/>
    <w:rsid w:val="00D635D8"/>
    <w:rsid w:val="00D659A0"/>
    <w:rsid w:val="00D66E78"/>
    <w:rsid w:val="00D6719F"/>
    <w:rsid w:val="00D70988"/>
    <w:rsid w:val="00D70BFC"/>
    <w:rsid w:val="00D70C5C"/>
    <w:rsid w:val="00D71582"/>
    <w:rsid w:val="00D715AE"/>
    <w:rsid w:val="00D727A4"/>
    <w:rsid w:val="00D72A99"/>
    <w:rsid w:val="00D73CCC"/>
    <w:rsid w:val="00D73FB0"/>
    <w:rsid w:val="00D7473A"/>
    <w:rsid w:val="00D74849"/>
    <w:rsid w:val="00D750C6"/>
    <w:rsid w:val="00D80E1B"/>
    <w:rsid w:val="00D81D9C"/>
    <w:rsid w:val="00D82036"/>
    <w:rsid w:val="00D8280D"/>
    <w:rsid w:val="00D83E5C"/>
    <w:rsid w:val="00D85D8A"/>
    <w:rsid w:val="00D862AC"/>
    <w:rsid w:val="00D913E1"/>
    <w:rsid w:val="00D92ABD"/>
    <w:rsid w:val="00D94801"/>
    <w:rsid w:val="00DA1B35"/>
    <w:rsid w:val="00DA208C"/>
    <w:rsid w:val="00DA3548"/>
    <w:rsid w:val="00DA3B6C"/>
    <w:rsid w:val="00DA55CE"/>
    <w:rsid w:val="00DA6DB1"/>
    <w:rsid w:val="00DB0F17"/>
    <w:rsid w:val="00DB2383"/>
    <w:rsid w:val="00DB54F0"/>
    <w:rsid w:val="00DB62B3"/>
    <w:rsid w:val="00DB6C41"/>
    <w:rsid w:val="00DB7457"/>
    <w:rsid w:val="00DB7B1E"/>
    <w:rsid w:val="00DC0627"/>
    <w:rsid w:val="00DC1F7F"/>
    <w:rsid w:val="00DC3EC9"/>
    <w:rsid w:val="00DC73AD"/>
    <w:rsid w:val="00DD2041"/>
    <w:rsid w:val="00DD4A6C"/>
    <w:rsid w:val="00DD4D3D"/>
    <w:rsid w:val="00DD77B4"/>
    <w:rsid w:val="00DE2610"/>
    <w:rsid w:val="00DE2669"/>
    <w:rsid w:val="00DE3138"/>
    <w:rsid w:val="00DE503A"/>
    <w:rsid w:val="00DE79EF"/>
    <w:rsid w:val="00DE7F8E"/>
    <w:rsid w:val="00DF0184"/>
    <w:rsid w:val="00DF0854"/>
    <w:rsid w:val="00DF0D62"/>
    <w:rsid w:val="00DF196C"/>
    <w:rsid w:val="00DF42C4"/>
    <w:rsid w:val="00DF483E"/>
    <w:rsid w:val="00DF67EE"/>
    <w:rsid w:val="00DF77F4"/>
    <w:rsid w:val="00DF7946"/>
    <w:rsid w:val="00E01958"/>
    <w:rsid w:val="00E02F71"/>
    <w:rsid w:val="00E06081"/>
    <w:rsid w:val="00E068AA"/>
    <w:rsid w:val="00E06A05"/>
    <w:rsid w:val="00E07C51"/>
    <w:rsid w:val="00E1089F"/>
    <w:rsid w:val="00E11191"/>
    <w:rsid w:val="00E11311"/>
    <w:rsid w:val="00E12DBC"/>
    <w:rsid w:val="00E14A9B"/>
    <w:rsid w:val="00E14BBE"/>
    <w:rsid w:val="00E1588E"/>
    <w:rsid w:val="00E15FD7"/>
    <w:rsid w:val="00E17278"/>
    <w:rsid w:val="00E20080"/>
    <w:rsid w:val="00E21637"/>
    <w:rsid w:val="00E21C83"/>
    <w:rsid w:val="00E23796"/>
    <w:rsid w:val="00E237FA"/>
    <w:rsid w:val="00E24930"/>
    <w:rsid w:val="00E24D31"/>
    <w:rsid w:val="00E266BB"/>
    <w:rsid w:val="00E266D7"/>
    <w:rsid w:val="00E30627"/>
    <w:rsid w:val="00E30C5B"/>
    <w:rsid w:val="00E3134A"/>
    <w:rsid w:val="00E3242C"/>
    <w:rsid w:val="00E32F7C"/>
    <w:rsid w:val="00E333E7"/>
    <w:rsid w:val="00E334B5"/>
    <w:rsid w:val="00E35052"/>
    <w:rsid w:val="00E36AE8"/>
    <w:rsid w:val="00E403A1"/>
    <w:rsid w:val="00E41122"/>
    <w:rsid w:val="00E41574"/>
    <w:rsid w:val="00E41F63"/>
    <w:rsid w:val="00E424EC"/>
    <w:rsid w:val="00E4364D"/>
    <w:rsid w:val="00E4374E"/>
    <w:rsid w:val="00E46AEC"/>
    <w:rsid w:val="00E50AD1"/>
    <w:rsid w:val="00E51A1A"/>
    <w:rsid w:val="00E52199"/>
    <w:rsid w:val="00E53956"/>
    <w:rsid w:val="00E559FF"/>
    <w:rsid w:val="00E56739"/>
    <w:rsid w:val="00E56E5F"/>
    <w:rsid w:val="00E56F28"/>
    <w:rsid w:val="00E57720"/>
    <w:rsid w:val="00E60703"/>
    <w:rsid w:val="00E641FF"/>
    <w:rsid w:val="00E64799"/>
    <w:rsid w:val="00E64BC8"/>
    <w:rsid w:val="00E6609A"/>
    <w:rsid w:val="00E663D4"/>
    <w:rsid w:val="00E6677C"/>
    <w:rsid w:val="00E67081"/>
    <w:rsid w:val="00E671C9"/>
    <w:rsid w:val="00E7267B"/>
    <w:rsid w:val="00E72683"/>
    <w:rsid w:val="00E73182"/>
    <w:rsid w:val="00E75EE5"/>
    <w:rsid w:val="00E7663D"/>
    <w:rsid w:val="00E80ED9"/>
    <w:rsid w:val="00E81908"/>
    <w:rsid w:val="00E827B5"/>
    <w:rsid w:val="00E82D2A"/>
    <w:rsid w:val="00E8488F"/>
    <w:rsid w:val="00E86111"/>
    <w:rsid w:val="00E9005B"/>
    <w:rsid w:val="00E904E8"/>
    <w:rsid w:val="00E91F1C"/>
    <w:rsid w:val="00E92848"/>
    <w:rsid w:val="00E94E2A"/>
    <w:rsid w:val="00E96D90"/>
    <w:rsid w:val="00E970AE"/>
    <w:rsid w:val="00EA20D8"/>
    <w:rsid w:val="00EA323C"/>
    <w:rsid w:val="00EA45BB"/>
    <w:rsid w:val="00EA48C9"/>
    <w:rsid w:val="00EB00C5"/>
    <w:rsid w:val="00EB0984"/>
    <w:rsid w:val="00EB2338"/>
    <w:rsid w:val="00EB28B1"/>
    <w:rsid w:val="00EB4231"/>
    <w:rsid w:val="00EB70ED"/>
    <w:rsid w:val="00EC16CC"/>
    <w:rsid w:val="00EC218D"/>
    <w:rsid w:val="00EC222B"/>
    <w:rsid w:val="00EC5F28"/>
    <w:rsid w:val="00EC66A2"/>
    <w:rsid w:val="00EC6C7B"/>
    <w:rsid w:val="00ED1C46"/>
    <w:rsid w:val="00ED253B"/>
    <w:rsid w:val="00ED2D4E"/>
    <w:rsid w:val="00ED3585"/>
    <w:rsid w:val="00ED4344"/>
    <w:rsid w:val="00ED563E"/>
    <w:rsid w:val="00ED6ACF"/>
    <w:rsid w:val="00EE17AD"/>
    <w:rsid w:val="00EE2022"/>
    <w:rsid w:val="00EE24DE"/>
    <w:rsid w:val="00EE2D63"/>
    <w:rsid w:val="00EE5DFA"/>
    <w:rsid w:val="00EE6B4C"/>
    <w:rsid w:val="00EE6B81"/>
    <w:rsid w:val="00EE6DEB"/>
    <w:rsid w:val="00EE6E0E"/>
    <w:rsid w:val="00EE7523"/>
    <w:rsid w:val="00EF3879"/>
    <w:rsid w:val="00EF6EBE"/>
    <w:rsid w:val="00EF7641"/>
    <w:rsid w:val="00F01596"/>
    <w:rsid w:val="00F03935"/>
    <w:rsid w:val="00F050CE"/>
    <w:rsid w:val="00F0607F"/>
    <w:rsid w:val="00F11077"/>
    <w:rsid w:val="00F127E2"/>
    <w:rsid w:val="00F1767C"/>
    <w:rsid w:val="00F20B3E"/>
    <w:rsid w:val="00F22947"/>
    <w:rsid w:val="00F23E46"/>
    <w:rsid w:val="00F246DF"/>
    <w:rsid w:val="00F24CE3"/>
    <w:rsid w:val="00F24CEE"/>
    <w:rsid w:val="00F2569D"/>
    <w:rsid w:val="00F2775F"/>
    <w:rsid w:val="00F31E5B"/>
    <w:rsid w:val="00F32133"/>
    <w:rsid w:val="00F338D5"/>
    <w:rsid w:val="00F36643"/>
    <w:rsid w:val="00F36FBE"/>
    <w:rsid w:val="00F37703"/>
    <w:rsid w:val="00F40F2F"/>
    <w:rsid w:val="00F42124"/>
    <w:rsid w:val="00F42DC9"/>
    <w:rsid w:val="00F43584"/>
    <w:rsid w:val="00F46C91"/>
    <w:rsid w:val="00F50C1C"/>
    <w:rsid w:val="00F511E0"/>
    <w:rsid w:val="00F5698B"/>
    <w:rsid w:val="00F6081F"/>
    <w:rsid w:val="00F60938"/>
    <w:rsid w:val="00F61C18"/>
    <w:rsid w:val="00F6221D"/>
    <w:rsid w:val="00F63676"/>
    <w:rsid w:val="00F65655"/>
    <w:rsid w:val="00F673E5"/>
    <w:rsid w:val="00F70CB2"/>
    <w:rsid w:val="00F743D3"/>
    <w:rsid w:val="00F7535C"/>
    <w:rsid w:val="00F7592A"/>
    <w:rsid w:val="00F75C9F"/>
    <w:rsid w:val="00F77370"/>
    <w:rsid w:val="00F80530"/>
    <w:rsid w:val="00F80744"/>
    <w:rsid w:val="00F807C1"/>
    <w:rsid w:val="00F80E60"/>
    <w:rsid w:val="00F84288"/>
    <w:rsid w:val="00F84E08"/>
    <w:rsid w:val="00F87DD8"/>
    <w:rsid w:val="00F90992"/>
    <w:rsid w:val="00F92508"/>
    <w:rsid w:val="00F9261A"/>
    <w:rsid w:val="00F95A25"/>
    <w:rsid w:val="00F95A5F"/>
    <w:rsid w:val="00F9616A"/>
    <w:rsid w:val="00F966E5"/>
    <w:rsid w:val="00FA0027"/>
    <w:rsid w:val="00FA0AD0"/>
    <w:rsid w:val="00FA25D5"/>
    <w:rsid w:val="00FA3599"/>
    <w:rsid w:val="00FA5571"/>
    <w:rsid w:val="00FB1C9A"/>
    <w:rsid w:val="00FB457B"/>
    <w:rsid w:val="00FB4D3F"/>
    <w:rsid w:val="00FB51B3"/>
    <w:rsid w:val="00FB6341"/>
    <w:rsid w:val="00FB6E7A"/>
    <w:rsid w:val="00FB7167"/>
    <w:rsid w:val="00FB7880"/>
    <w:rsid w:val="00FC0D5D"/>
    <w:rsid w:val="00FC1C9E"/>
    <w:rsid w:val="00FC28F1"/>
    <w:rsid w:val="00FC2BC1"/>
    <w:rsid w:val="00FC36CE"/>
    <w:rsid w:val="00FC373E"/>
    <w:rsid w:val="00FC4AC1"/>
    <w:rsid w:val="00FC5E12"/>
    <w:rsid w:val="00FC681F"/>
    <w:rsid w:val="00FD2B75"/>
    <w:rsid w:val="00FD3B06"/>
    <w:rsid w:val="00FD50C0"/>
    <w:rsid w:val="00FD7CC2"/>
    <w:rsid w:val="00FE284B"/>
    <w:rsid w:val="00FE2C41"/>
    <w:rsid w:val="00FE4026"/>
    <w:rsid w:val="00FE4047"/>
    <w:rsid w:val="00FE40DD"/>
    <w:rsid w:val="00FF0BC7"/>
    <w:rsid w:val="00FF1FE7"/>
    <w:rsid w:val="00FF2F7F"/>
    <w:rsid w:val="00FF69E9"/>
    <w:rsid w:val="00FF6AC6"/>
    <w:rsid w:val="00FF716C"/>
    <w:rsid w:val="00FF747B"/>
    <w:rsid w:val="00FF7499"/>
    <w:rsid w:val="00FF75C1"/>
    <w:rsid w:val="0A84D02C"/>
    <w:rsid w:val="1FE62EB4"/>
    <w:rsid w:val="24AE13C9"/>
    <w:rsid w:val="31B1D8AF"/>
    <w:rsid w:val="3A51A2EC"/>
    <w:rsid w:val="49E059A8"/>
    <w:rsid w:val="4F427B3B"/>
    <w:rsid w:val="645F99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B6811"/>
  <w15:chartTrackingRefBased/>
  <w15:docId w15:val="{8558C4BB-2FFC-4144-8A40-59F8F588C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5715"/>
  </w:style>
  <w:style w:type="paragraph" w:styleId="Heading1">
    <w:name w:val="heading 1"/>
    <w:basedOn w:val="Normal"/>
    <w:next w:val="Normal"/>
    <w:link w:val="Heading1Char"/>
    <w:uiPriority w:val="9"/>
    <w:qFormat/>
    <w:rsid w:val="0084128C"/>
    <w:pPr>
      <w:keepNext/>
      <w:keepLines/>
      <w:spacing w:before="240" w:after="0"/>
      <w:outlineLvl w:val="0"/>
    </w:pPr>
    <w:rPr>
      <w:rFonts w:asciiTheme="majorHAnsi" w:eastAsiaTheme="majorEastAsia" w:hAnsiTheme="majorHAnsi" w:cstheme="majorBidi"/>
      <w:color w:val="18373E" w:themeColor="accent1" w:themeShade="BF"/>
      <w:sz w:val="32"/>
      <w:szCs w:val="32"/>
    </w:rPr>
  </w:style>
  <w:style w:type="paragraph" w:styleId="Heading2">
    <w:name w:val="heading 2"/>
    <w:basedOn w:val="Normal"/>
    <w:link w:val="Heading2Char"/>
    <w:uiPriority w:val="9"/>
    <w:qFormat/>
    <w:rsid w:val="0084128C"/>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unhideWhenUsed/>
    <w:qFormat/>
    <w:rsid w:val="00636CD1"/>
    <w:pPr>
      <w:keepNext/>
      <w:keepLines/>
      <w:spacing w:before="40" w:after="0"/>
      <w:outlineLvl w:val="2"/>
    </w:pPr>
    <w:rPr>
      <w:rFonts w:asciiTheme="majorHAnsi" w:eastAsiaTheme="majorEastAsia" w:hAnsiTheme="majorHAnsi" w:cstheme="majorBidi"/>
      <w:color w:val="102529"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4128C"/>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unhideWhenUsed/>
    <w:rsid w:val="0084128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84128C"/>
    <w:rPr>
      <w:b/>
      <w:bCs/>
    </w:rPr>
  </w:style>
  <w:style w:type="character" w:customStyle="1" w:styleId="Heading1Char">
    <w:name w:val="Heading 1 Char"/>
    <w:basedOn w:val="DefaultParagraphFont"/>
    <w:link w:val="Heading1"/>
    <w:uiPriority w:val="9"/>
    <w:rsid w:val="0084128C"/>
    <w:rPr>
      <w:rFonts w:asciiTheme="majorHAnsi" w:eastAsiaTheme="majorEastAsia" w:hAnsiTheme="majorHAnsi" w:cstheme="majorBidi"/>
      <w:color w:val="18373E" w:themeColor="accent1" w:themeShade="BF"/>
      <w:sz w:val="32"/>
      <w:szCs w:val="32"/>
    </w:rPr>
  </w:style>
  <w:style w:type="character" w:styleId="LineNumber">
    <w:name w:val="line number"/>
    <w:basedOn w:val="DefaultParagraphFont"/>
    <w:uiPriority w:val="99"/>
    <w:semiHidden/>
    <w:unhideWhenUsed/>
    <w:rsid w:val="0084128C"/>
  </w:style>
  <w:style w:type="paragraph" w:styleId="Header">
    <w:name w:val="header"/>
    <w:basedOn w:val="Normal"/>
    <w:link w:val="HeaderChar"/>
    <w:uiPriority w:val="99"/>
    <w:unhideWhenUsed/>
    <w:rsid w:val="00C330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3058"/>
  </w:style>
  <w:style w:type="paragraph" w:styleId="Footer">
    <w:name w:val="footer"/>
    <w:basedOn w:val="Normal"/>
    <w:link w:val="FooterChar"/>
    <w:uiPriority w:val="99"/>
    <w:unhideWhenUsed/>
    <w:rsid w:val="00C330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3058"/>
  </w:style>
  <w:style w:type="paragraph" w:styleId="NoSpacing">
    <w:name w:val="No Spacing"/>
    <w:link w:val="NoSpacingChar"/>
    <w:uiPriority w:val="1"/>
    <w:qFormat/>
    <w:rsid w:val="00747107"/>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747107"/>
    <w:rPr>
      <w:rFonts w:eastAsiaTheme="minorEastAsia"/>
      <w:kern w:val="0"/>
      <w14:ligatures w14:val="none"/>
    </w:rPr>
  </w:style>
  <w:style w:type="character" w:customStyle="1" w:styleId="Heading3Char">
    <w:name w:val="Heading 3 Char"/>
    <w:basedOn w:val="DefaultParagraphFont"/>
    <w:link w:val="Heading3"/>
    <w:uiPriority w:val="9"/>
    <w:rsid w:val="00636CD1"/>
    <w:rPr>
      <w:rFonts w:asciiTheme="majorHAnsi" w:eastAsiaTheme="majorEastAsia" w:hAnsiTheme="majorHAnsi" w:cstheme="majorBidi"/>
      <w:color w:val="102529" w:themeColor="accent1" w:themeShade="7F"/>
      <w:sz w:val="24"/>
      <w:szCs w:val="24"/>
    </w:rPr>
  </w:style>
  <w:style w:type="paragraph" w:styleId="ListParagraph">
    <w:name w:val="List Paragraph"/>
    <w:basedOn w:val="Normal"/>
    <w:uiPriority w:val="1"/>
    <w:qFormat/>
    <w:rsid w:val="00636CD1"/>
    <w:pPr>
      <w:ind w:left="720"/>
      <w:contextualSpacing/>
    </w:pPr>
  </w:style>
  <w:style w:type="paragraph" w:customStyle="1" w:styleId="TableParagraph">
    <w:name w:val="Table Paragraph"/>
    <w:basedOn w:val="Normal"/>
    <w:uiPriority w:val="1"/>
    <w:qFormat/>
    <w:rsid w:val="00891E9C"/>
    <w:pPr>
      <w:widowControl w:val="0"/>
      <w:autoSpaceDE w:val="0"/>
      <w:autoSpaceDN w:val="0"/>
      <w:spacing w:after="0" w:line="240" w:lineRule="auto"/>
      <w:ind w:left="1020"/>
      <w:jc w:val="center"/>
    </w:pPr>
    <w:rPr>
      <w:rFonts w:ascii="Arial MT" w:eastAsia="Arial MT" w:hAnsi="Arial MT" w:cs="Arial MT"/>
      <w:kern w:val="0"/>
      <w14:ligatures w14:val="none"/>
    </w:rPr>
  </w:style>
  <w:style w:type="paragraph" w:styleId="BodyText">
    <w:name w:val="Body Text"/>
    <w:basedOn w:val="Normal"/>
    <w:link w:val="BodyTextChar"/>
    <w:uiPriority w:val="1"/>
    <w:qFormat/>
    <w:rsid w:val="0012359B"/>
    <w:pPr>
      <w:widowControl w:val="0"/>
      <w:autoSpaceDE w:val="0"/>
      <w:autoSpaceDN w:val="0"/>
      <w:spacing w:after="0" w:line="240" w:lineRule="auto"/>
    </w:pPr>
    <w:rPr>
      <w:rFonts w:ascii="Arial MT" w:eastAsia="Arial MT" w:hAnsi="Arial MT" w:cs="Arial MT"/>
      <w:kern w:val="0"/>
      <w:sz w:val="20"/>
      <w:szCs w:val="20"/>
      <w14:ligatures w14:val="none"/>
    </w:rPr>
  </w:style>
  <w:style w:type="character" w:customStyle="1" w:styleId="BodyTextChar">
    <w:name w:val="Body Text Char"/>
    <w:basedOn w:val="DefaultParagraphFont"/>
    <w:link w:val="BodyText"/>
    <w:uiPriority w:val="1"/>
    <w:rsid w:val="0012359B"/>
    <w:rPr>
      <w:rFonts w:ascii="Arial MT" w:eastAsia="Arial MT" w:hAnsi="Arial MT" w:cs="Arial MT"/>
      <w:kern w:val="0"/>
      <w:sz w:val="20"/>
      <w:szCs w:val="20"/>
      <w14:ligatures w14:val="none"/>
    </w:rPr>
  </w:style>
  <w:style w:type="table" w:styleId="TableGrid">
    <w:name w:val="Table Grid"/>
    <w:basedOn w:val="TableNormal"/>
    <w:uiPriority w:val="39"/>
    <w:rsid w:val="00BD3FF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uiPriority w:val="99"/>
    <w:unhideWhenUsed/>
    <w:rsid w:val="00B157F5"/>
    <w:pPr>
      <w:widowControl w:val="0"/>
      <w:autoSpaceDE w:val="0"/>
      <w:autoSpaceDN w:val="0"/>
      <w:spacing w:after="120" w:line="480" w:lineRule="auto"/>
    </w:pPr>
    <w:rPr>
      <w:rFonts w:ascii="Arial MT" w:eastAsia="Arial MT" w:hAnsi="Arial MT" w:cs="Arial MT"/>
      <w:kern w:val="0"/>
      <w14:ligatures w14:val="none"/>
    </w:rPr>
  </w:style>
  <w:style w:type="character" w:customStyle="1" w:styleId="BodyText2Char">
    <w:name w:val="Body Text 2 Char"/>
    <w:basedOn w:val="DefaultParagraphFont"/>
    <w:link w:val="BodyText2"/>
    <w:uiPriority w:val="99"/>
    <w:rsid w:val="00B157F5"/>
    <w:rPr>
      <w:rFonts w:ascii="Arial MT" w:eastAsia="Arial MT" w:hAnsi="Arial MT" w:cs="Arial MT"/>
      <w:kern w:val="0"/>
      <w14:ligatures w14:val="none"/>
    </w:rPr>
  </w:style>
  <w:style w:type="paragraph" w:styleId="Revision">
    <w:name w:val="Revision"/>
    <w:hidden/>
    <w:uiPriority w:val="99"/>
    <w:semiHidden/>
    <w:rsid w:val="006F533B"/>
    <w:pPr>
      <w:spacing w:after="0" w:line="240" w:lineRule="auto"/>
    </w:pPr>
  </w:style>
  <w:style w:type="character" w:styleId="CommentReference">
    <w:name w:val="annotation reference"/>
    <w:basedOn w:val="DefaultParagraphFont"/>
    <w:uiPriority w:val="99"/>
    <w:semiHidden/>
    <w:unhideWhenUsed/>
    <w:rsid w:val="00090202"/>
    <w:rPr>
      <w:sz w:val="16"/>
      <w:szCs w:val="16"/>
    </w:rPr>
  </w:style>
  <w:style w:type="paragraph" w:styleId="CommentText">
    <w:name w:val="annotation text"/>
    <w:basedOn w:val="Normal"/>
    <w:link w:val="CommentTextChar"/>
    <w:uiPriority w:val="99"/>
    <w:unhideWhenUsed/>
    <w:rsid w:val="00090202"/>
    <w:pPr>
      <w:spacing w:line="240" w:lineRule="auto"/>
    </w:pPr>
    <w:rPr>
      <w:sz w:val="20"/>
      <w:szCs w:val="20"/>
    </w:rPr>
  </w:style>
  <w:style w:type="character" w:customStyle="1" w:styleId="CommentTextChar">
    <w:name w:val="Comment Text Char"/>
    <w:basedOn w:val="DefaultParagraphFont"/>
    <w:link w:val="CommentText"/>
    <w:uiPriority w:val="99"/>
    <w:rsid w:val="00090202"/>
    <w:rPr>
      <w:sz w:val="20"/>
      <w:szCs w:val="20"/>
    </w:rPr>
  </w:style>
  <w:style w:type="paragraph" w:styleId="CommentSubject">
    <w:name w:val="annotation subject"/>
    <w:basedOn w:val="CommentText"/>
    <w:next w:val="CommentText"/>
    <w:link w:val="CommentSubjectChar"/>
    <w:uiPriority w:val="99"/>
    <w:semiHidden/>
    <w:unhideWhenUsed/>
    <w:rsid w:val="00090202"/>
    <w:rPr>
      <w:b/>
      <w:bCs/>
    </w:rPr>
  </w:style>
  <w:style w:type="character" w:customStyle="1" w:styleId="CommentSubjectChar">
    <w:name w:val="Comment Subject Char"/>
    <w:basedOn w:val="CommentTextChar"/>
    <w:link w:val="CommentSubject"/>
    <w:uiPriority w:val="99"/>
    <w:semiHidden/>
    <w:rsid w:val="00090202"/>
    <w:rPr>
      <w:b/>
      <w:bCs/>
      <w:sz w:val="20"/>
      <w:szCs w:val="20"/>
    </w:rPr>
  </w:style>
  <w:style w:type="character" w:styleId="Mention">
    <w:name w:val="Mention"/>
    <w:basedOn w:val="DefaultParagraphFont"/>
    <w:uiPriority w:val="99"/>
    <w:unhideWhenUsed/>
    <w:rsid w:val="00090202"/>
    <w:rPr>
      <w:color w:val="2B579A"/>
      <w:shd w:val="clear" w:color="auto" w:fill="E1DFDD"/>
    </w:rPr>
  </w:style>
  <w:style w:type="character" w:styleId="Hyperlink">
    <w:name w:val="Hyperlink"/>
    <w:basedOn w:val="DefaultParagraphFont"/>
    <w:uiPriority w:val="99"/>
    <w:unhideWhenUsed/>
    <w:rsid w:val="002836EA"/>
    <w:rPr>
      <w:color w:val="2E64A2" w:themeColor="hyperlink"/>
      <w:u w:val="single"/>
    </w:rPr>
  </w:style>
  <w:style w:type="character" w:styleId="UnresolvedMention">
    <w:name w:val="Unresolved Mention"/>
    <w:basedOn w:val="DefaultParagraphFont"/>
    <w:uiPriority w:val="99"/>
    <w:semiHidden/>
    <w:unhideWhenUsed/>
    <w:rsid w:val="002836EA"/>
    <w:rPr>
      <w:color w:val="605E5C"/>
      <w:shd w:val="clear" w:color="auto" w:fill="E1DFDD"/>
    </w:rPr>
  </w:style>
  <w:style w:type="character" w:styleId="FollowedHyperlink">
    <w:name w:val="FollowedHyperlink"/>
    <w:basedOn w:val="DefaultParagraphFont"/>
    <w:uiPriority w:val="99"/>
    <w:semiHidden/>
    <w:unhideWhenUsed/>
    <w:rsid w:val="002836EA"/>
    <w:rPr>
      <w:color w:val="9E0000" w:themeColor="followedHyperlink"/>
      <w:u w:val="single"/>
    </w:rPr>
  </w:style>
  <w:style w:type="table" w:styleId="GridTable4-Accent1">
    <w:name w:val="Grid Table 4 Accent 1"/>
    <w:basedOn w:val="TableNormal"/>
    <w:uiPriority w:val="49"/>
    <w:rsid w:val="0091634C"/>
    <w:pPr>
      <w:spacing w:after="0" w:line="240" w:lineRule="auto"/>
    </w:pPr>
    <w:rPr>
      <w:kern w:val="0"/>
      <w14:ligatures w14:val="none"/>
    </w:rPr>
    <w:tblPr>
      <w:tblStyleRowBandSize w:val="1"/>
      <w:tblStyleColBandSize w:val="1"/>
      <w:tblBorders>
        <w:top w:val="single" w:sz="4" w:space="0" w:color="55AABC" w:themeColor="accent1" w:themeTint="99"/>
        <w:left w:val="single" w:sz="4" w:space="0" w:color="55AABC" w:themeColor="accent1" w:themeTint="99"/>
        <w:bottom w:val="single" w:sz="4" w:space="0" w:color="55AABC" w:themeColor="accent1" w:themeTint="99"/>
        <w:right w:val="single" w:sz="4" w:space="0" w:color="55AABC" w:themeColor="accent1" w:themeTint="99"/>
        <w:insideH w:val="single" w:sz="4" w:space="0" w:color="55AABC" w:themeColor="accent1" w:themeTint="99"/>
        <w:insideV w:val="single" w:sz="4" w:space="0" w:color="55AABC" w:themeColor="accent1" w:themeTint="99"/>
      </w:tblBorders>
    </w:tblPr>
    <w:tblStylePr w:type="firstRow">
      <w:rPr>
        <w:b/>
        <w:bCs/>
        <w:color w:val="FFFFFF" w:themeColor="background1"/>
      </w:rPr>
      <w:tblPr/>
      <w:tcPr>
        <w:tcBorders>
          <w:top w:val="single" w:sz="4" w:space="0" w:color="214B54" w:themeColor="accent1"/>
          <w:left w:val="single" w:sz="4" w:space="0" w:color="214B54" w:themeColor="accent1"/>
          <w:bottom w:val="single" w:sz="4" w:space="0" w:color="214B54" w:themeColor="accent1"/>
          <w:right w:val="single" w:sz="4" w:space="0" w:color="214B54" w:themeColor="accent1"/>
          <w:insideH w:val="nil"/>
          <w:insideV w:val="nil"/>
        </w:tcBorders>
        <w:shd w:val="clear" w:color="auto" w:fill="214B54" w:themeFill="accent1"/>
      </w:tcPr>
    </w:tblStylePr>
    <w:tblStylePr w:type="lastRow">
      <w:rPr>
        <w:b/>
        <w:bCs/>
      </w:rPr>
      <w:tblPr/>
      <w:tcPr>
        <w:tcBorders>
          <w:top w:val="double" w:sz="4" w:space="0" w:color="214B54" w:themeColor="accent1"/>
        </w:tcBorders>
      </w:tcPr>
    </w:tblStylePr>
    <w:tblStylePr w:type="firstCol">
      <w:rPr>
        <w:b/>
        <w:bCs/>
      </w:rPr>
    </w:tblStylePr>
    <w:tblStylePr w:type="lastCol">
      <w:rPr>
        <w:b/>
        <w:bCs/>
      </w:rPr>
    </w:tblStylePr>
    <w:tblStylePr w:type="band1Vert">
      <w:tblPr/>
      <w:tcPr>
        <w:shd w:val="clear" w:color="auto" w:fill="C6E2E8" w:themeFill="accent1" w:themeFillTint="33"/>
      </w:tcPr>
    </w:tblStylePr>
    <w:tblStylePr w:type="band1Horz">
      <w:tblPr/>
      <w:tcPr>
        <w:shd w:val="clear" w:color="auto" w:fill="C6E2E8" w:themeFill="accent1" w:themeFillTint="33"/>
      </w:tcPr>
    </w:tblStylePr>
  </w:style>
  <w:style w:type="table" w:styleId="GridTable5Dark-Accent1">
    <w:name w:val="Grid Table 5 Dark Accent 1"/>
    <w:basedOn w:val="TableNormal"/>
    <w:uiPriority w:val="50"/>
    <w:rsid w:val="005B439B"/>
    <w:pPr>
      <w:spacing w:after="0" w:line="240" w:lineRule="auto"/>
    </w:pPr>
    <w:rPr>
      <w:kern w:val="0"/>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6E2E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14B5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14B5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14B5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14B54" w:themeFill="accent1"/>
      </w:tcPr>
    </w:tblStylePr>
    <w:tblStylePr w:type="band1Vert">
      <w:tblPr/>
      <w:tcPr>
        <w:shd w:val="clear" w:color="auto" w:fill="8EC6D2" w:themeFill="accent1" w:themeFillTint="66"/>
      </w:tcPr>
    </w:tblStylePr>
    <w:tblStylePr w:type="band1Horz">
      <w:tblPr/>
      <w:tcPr>
        <w:shd w:val="clear" w:color="auto" w:fill="8EC6D2" w:themeFill="accent1" w:themeFillTint="66"/>
      </w:tcPr>
    </w:tblStylePr>
  </w:style>
  <w:style w:type="character" w:customStyle="1" w:styleId="ui-provider">
    <w:name w:val="ui-provider"/>
    <w:basedOn w:val="DefaultParagraphFont"/>
    <w:rsid w:val="006A6A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3826">
      <w:bodyDiv w:val="1"/>
      <w:marLeft w:val="0"/>
      <w:marRight w:val="0"/>
      <w:marTop w:val="0"/>
      <w:marBottom w:val="0"/>
      <w:divBdr>
        <w:top w:val="none" w:sz="0" w:space="0" w:color="auto"/>
        <w:left w:val="none" w:sz="0" w:space="0" w:color="auto"/>
        <w:bottom w:val="none" w:sz="0" w:space="0" w:color="auto"/>
        <w:right w:val="none" w:sz="0" w:space="0" w:color="auto"/>
      </w:divBdr>
    </w:div>
    <w:div w:id="55931420">
      <w:bodyDiv w:val="1"/>
      <w:marLeft w:val="0"/>
      <w:marRight w:val="0"/>
      <w:marTop w:val="0"/>
      <w:marBottom w:val="0"/>
      <w:divBdr>
        <w:top w:val="none" w:sz="0" w:space="0" w:color="auto"/>
        <w:left w:val="none" w:sz="0" w:space="0" w:color="auto"/>
        <w:bottom w:val="none" w:sz="0" w:space="0" w:color="auto"/>
        <w:right w:val="none" w:sz="0" w:space="0" w:color="auto"/>
      </w:divBdr>
    </w:div>
    <w:div w:id="91631081">
      <w:bodyDiv w:val="1"/>
      <w:marLeft w:val="0"/>
      <w:marRight w:val="0"/>
      <w:marTop w:val="0"/>
      <w:marBottom w:val="0"/>
      <w:divBdr>
        <w:top w:val="none" w:sz="0" w:space="0" w:color="auto"/>
        <w:left w:val="none" w:sz="0" w:space="0" w:color="auto"/>
        <w:bottom w:val="none" w:sz="0" w:space="0" w:color="auto"/>
        <w:right w:val="none" w:sz="0" w:space="0" w:color="auto"/>
      </w:divBdr>
    </w:div>
    <w:div w:id="102115985">
      <w:bodyDiv w:val="1"/>
      <w:marLeft w:val="0"/>
      <w:marRight w:val="0"/>
      <w:marTop w:val="0"/>
      <w:marBottom w:val="0"/>
      <w:divBdr>
        <w:top w:val="none" w:sz="0" w:space="0" w:color="auto"/>
        <w:left w:val="none" w:sz="0" w:space="0" w:color="auto"/>
        <w:bottom w:val="none" w:sz="0" w:space="0" w:color="auto"/>
        <w:right w:val="none" w:sz="0" w:space="0" w:color="auto"/>
      </w:divBdr>
    </w:div>
    <w:div w:id="138034530">
      <w:bodyDiv w:val="1"/>
      <w:marLeft w:val="0"/>
      <w:marRight w:val="0"/>
      <w:marTop w:val="0"/>
      <w:marBottom w:val="0"/>
      <w:divBdr>
        <w:top w:val="none" w:sz="0" w:space="0" w:color="auto"/>
        <w:left w:val="none" w:sz="0" w:space="0" w:color="auto"/>
        <w:bottom w:val="none" w:sz="0" w:space="0" w:color="auto"/>
        <w:right w:val="none" w:sz="0" w:space="0" w:color="auto"/>
      </w:divBdr>
      <w:divsChild>
        <w:div w:id="1244223217">
          <w:marLeft w:val="0"/>
          <w:marRight w:val="0"/>
          <w:marTop w:val="0"/>
          <w:marBottom w:val="0"/>
          <w:divBdr>
            <w:top w:val="none" w:sz="0" w:space="0" w:color="auto"/>
            <w:left w:val="none" w:sz="0" w:space="0" w:color="auto"/>
            <w:bottom w:val="none" w:sz="0" w:space="0" w:color="auto"/>
            <w:right w:val="none" w:sz="0" w:space="0" w:color="auto"/>
          </w:divBdr>
          <w:divsChild>
            <w:div w:id="93162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7811">
      <w:bodyDiv w:val="1"/>
      <w:marLeft w:val="0"/>
      <w:marRight w:val="0"/>
      <w:marTop w:val="0"/>
      <w:marBottom w:val="0"/>
      <w:divBdr>
        <w:top w:val="none" w:sz="0" w:space="0" w:color="auto"/>
        <w:left w:val="none" w:sz="0" w:space="0" w:color="auto"/>
        <w:bottom w:val="none" w:sz="0" w:space="0" w:color="auto"/>
        <w:right w:val="none" w:sz="0" w:space="0" w:color="auto"/>
      </w:divBdr>
    </w:div>
    <w:div w:id="179709725">
      <w:bodyDiv w:val="1"/>
      <w:marLeft w:val="0"/>
      <w:marRight w:val="0"/>
      <w:marTop w:val="0"/>
      <w:marBottom w:val="0"/>
      <w:divBdr>
        <w:top w:val="none" w:sz="0" w:space="0" w:color="auto"/>
        <w:left w:val="none" w:sz="0" w:space="0" w:color="auto"/>
        <w:bottom w:val="none" w:sz="0" w:space="0" w:color="auto"/>
        <w:right w:val="none" w:sz="0" w:space="0" w:color="auto"/>
      </w:divBdr>
    </w:div>
    <w:div w:id="197475053">
      <w:bodyDiv w:val="1"/>
      <w:marLeft w:val="0"/>
      <w:marRight w:val="0"/>
      <w:marTop w:val="0"/>
      <w:marBottom w:val="0"/>
      <w:divBdr>
        <w:top w:val="none" w:sz="0" w:space="0" w:color="auto"/>
        <w:left w:val="none" w:sz="0" w:space="0" w:color="auto"/>
        <w:bottom w:val="none" w:sz="0" w:space="0" w:color="auto"/>
        <w:right w:val="none" w:sz="0" w:space="0" w:color="auto"/>
      </w:divBdr>
    </w:div>
    <w:div w:id="212430466">
      <w:bodyDiv w:val="1"/>
      <w:marLeft w:val="0"/>
      <w:marRight w:val="0"/>
      <w:marTop w:val="0"/>
      <w:marBottom w:val="0"/>
      <w:divBdr>
        <w:top w:val="none" w:sz="0" w:space="0" w:color="auto"/>
        <w:left w:val="none" w:sz="0" w:space="0" w:color="auto"/>
        <w:bottom w:val="none" w:sz="0" w:space="0" w:color="auto"/>
        <w:right w:val="none" w:sz="0" w:space="0" w:color="auto"/>
      </w:divBdr>
      <w:divsChild>
        <w:div w:id="1560823853">
          <w:marLeft w:val="0"/>
          <w:marRight w:val="0"/>
          <w:marTop w:val="0"/>
          <w:marBottom w:val="0"/>
          <w:divBdr>
            <w:top w:val="none" w:sz="0" w:space="0" w:color="auto"/>
            <w:left w:val="none" w:sz="0" w:space="0" w:color="auto"/>
            <w:bottom w:val="none" w:sz="0" w:space="0" w:color="auto"/>
            <w:right w:val="none" w:sz="0" w:space="0" w:color="auto"/>
          </w:divBdr>
          <w:divsChild>
            <w:div w:id="15004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11064">
      <w:bodyDiv w:val="1"/>
      <w:marLeft w:val="0"/>
      <w:marRight w:val="0"/>
      <w:marTop w:val="0"/>
      <w:marBottom w:val="0"/>
      <w:divBdr>
        <w:top w:val="none" w:sz="0" w:space="0" w:color="auto"/>
        <w:left w:val="none" w:sz="0" w:space="0" w:color="auto"/>
        <w:bottom w:val="none" w:sz="0" w:space="0" w:color="auto"/>
        <w:right w:val="none" w:sz="0" w:space="0" w:color="auto"/>
      </w:divBdr>
    </w:div>
    <w:div w:id="342822027">
      <w:bodyDiv w:val="1"/>
      <w:marLeft w:val="0"/>
      <w:marRight w:val="0"/>
      <w:marTop w:val="0"/>
      <w:marBottom w:val="0"/>
      <w:divBdr>
        <w:top w:val="none" w:sz="0" w:space="0" w:color="auto"/>
        <w:left w:val="none" w:sz="0" w:space="0" w:color="auto"/>
        <w:bottom w:val="none" w:sz="0" w:space="0" w:color="auto"/>
        <w:right w:val="none" w:sz="0" w:space="0" w:color="auto"/>
      </w:divBdr>
    </w:div>
    <w:div w:id="477962903">
      <w:bodyDiv w:val="1"/>
      <w:marLeft w:val="0"/>
      <w:marRight w:val="0"/>
      <w:marTop w:val="0"/>
      <w:marBottom w:val="0"/>
      <w:divBdr>
        <w:top w:val="none" w:sz="0" w:space="0" w:color="auto"/>
        <w:left w:val="none" w:sz="0" w:space="0" w:color="auto"/>
        <w:bottom w:val="none" w:sz="0" w:space="0" w:color="auto"/>
        <w:right w:val="none" w:sz="0" w:space="0" w:color="auto"/>
      </w:divBdr>
      <w:divsChild>
        <w:div w:id="1342440132">
          <w:marLeft w:val="0"/>
          <w:marRight w:val="0"/>
          <w:marTop w:val="0"/>
          <w:marBottom w:val="0"/>
          <w:divBdr>
            <w:top w:val="none" w:sz="0" w:space="0" w:color="auto"/>
            <w:left w:val="none" w:sz="0" w:space="0" w:color="auto"/>
            <w:bottom w:val="none" w:sz="0" w:space="0" w:color="auto"/>
            <w:right w:val="none" w:sz="0" w:space="0" w:color="auto"/>
          </w:divBdr>
          <w:divsChild>
            <w:div w:id="162083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72192">
      <w:bodyDiv w:val="1"/>
      <w:marLeft w:val="0"/>
      <w:marRight w:val="0"/>
      <w:marTop w:val="0"/>
      <w:marBottom w:val="0"/>
      <w:divBdr>
        <w:top w:val="none" w:sz="0" w:space="0" w:color="auto"/>
        <w:left w:val="none" w:sz="0" w:space="0" w:color="auto"/>
        <w:bottom w:val="none" w:sz="0" w:space="0" w:color="auto"/>
        <w:right w:val="none" w:sz="0" w:space="0" w:color="auto"/>
      </w:divBdr>
    </w:div>
    <w:div w:id="498230930">
      <w:bodyDiv w:val="1"/>
      <w:marLeft w:val="0"/>
      <w:marRight w:val="0"/>
      <w:marTop w:val="0"/>
      <w:marBottom w:val="0"/>
      <w:divBdr>
        <w:top w:val="none" w:sz="0" w:space="0" w:color="auto"/>
        <w:left w:val="none" w:sz="0" w:space="0" w:color="auto"/>
        <w:bottom w:val="none" w:sz="0" w:space="0" w:color="auto"/>
        <w:right w:val="none" w:sz="0" w:space="0" w:color="auto"/>
      </w:divBdr>
    </w:div>
    <w:div w:id="503251769">
      <w:bodyDiv w:val="1"/>
      <w:marLeft w:val="0"/>
      <w:marRight w:val="0"/>
      <w:marTop w:val="0"/>
      <w:marBottom w:val="0"/>
      <w:divBdr>
        <w:top w:val="none" w:sz="0" w:space="0" w:color="auto"/>
        <w:left w:val="none" w:sz="0" w:space="0" w:color="auto"/>
        <w:bottom w:val="none" w:sz="0" w:space="0" w:color="auto"/>
        <w:right w:val="none" w:sz="0" w:space="0" w:color="auto"/>
      </w:divBdr>
    </w:div>
    <w:div w:id="505365926">
      <w:bodyDiv w:val="1"/>
      <w:marLeft w:val="0"/>
      <w:marRight w:val="0"/>
      <w:marTop w:val="0"/>
      <w:marBottom w:val="0"/>
      <w:divBdr>
        <w:top w:val="none" w:sz="0" w:space="0" w:color="auto"/>
        <w:left w:val="none" w:sz="0" w:space="0" w:color="auto"/>
        <w:bottom w:val="none" w:sz="0" w:space="0" w:color="auto"/>
        <w:right w:val="none" w:sz="0" w:space="0" w:color="auto"/>
      </w:divBdr>
      <w:divsChild>
        <w:div w:id="1909729914">
          <w:marLeft w:val="0"/>
          <w:marRight w:val="0"/>
          <w:marTop w:val="0"/>
          <w:marBottom w:val="0"/>
          <w:divBdr>
            <w:top w:val="none" w:sz="0" w:space="0" w:color="auto"/>
            <w:left w:val="none" w:sz="0" w:space="0" w:color="auto"/>
            <w:bottom w:val="none" w:sz="0" w:space="0" w:color="auto"/>
            <w:right w:val="none" w:sz="0" w:space="0" w:color="auto"/>
          </w:divBdr>
          <w:divsChild>
            <w:div w:id="2142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7721">
      <w:bodyDiv w:val="1"/>
      <w:marLeft w:val="0"/>
      <w:marRight w:val="0"/>
      <w:marTop w:val="0"/>
      <w:marBottom w:val="0"/>
      <w:divBdr>
        <w:top w:val="none" w:sz="0" w:space="0" w:color="auto"/>
        <w:left w:val="none" w:sz="0" w:space="0" w:color="auto"/>
        <w:bottom w:val="none" w:sz="0" w:space="0" w:color="auto"/>
        <w:right w:val="none" w:sz="0" w:space="0" w:color="auto"/>
      </w:divBdr>
      <w:divsChild>
        <w:div w:id="263609678">
          <w:marLeft w:val="0"/>
          <w:marRight w:val="0"/>
          <w:marTop w:val="0"/>
          <w:marBottom w:val="0"/>
          <w:divBdr>
            <w:top w:val="none" w:sz="0" w:space="0" w:color="auto"/>
            <w:left w:val="none" w:sz="0" w:space="0" w:color="auto"/>
            <w:bottom w:val="none" w:sz="0" w:space="0" w:color="auto"/>
            <w:right w:val="none" w:sz="0" w:space="0" w:color="auto"/>
          </w:divBdr>
          <w:divsChild>
            <w:div w:id="46381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5895">
      <w:bodyDiv w:val="1"/>
      <w:marLeft w:val="0"/>
      <w:marRight w:val="0"/>
      <w:marTop w:val="0"/>
      <w:marBottom w:val="0"/>
      <w:divBdr>
        <w:top w:val="none" w:sz="0" w:space="0" w:color="auto"/>
        <w:left w:val="none" w:sz="0" w:space="0" w:color="auto"/>
        <w:bottom w:val="none" w:sz="0" w:space="0" w:color="auto"/>
        <w:right w:val="none" w:sz="0" w:space="0" w:color="auto"/>
      </w:divBdr>
    </w:div>
    <w:div w:id="627971345">
      <w:bodyDiv w:val="1"/>
      <w:marLeft w:val="0"/>
      <w:marRight w:val="0"/>
      <w:marTop w:val="0"/>
      <w:marBottom w:val="0"/>
      <w:divBdr>
        <w:top w:val="none" w:sz="0" w:space="0" w:color="auto"/>
        <w:left w:val="none" w:sz="0" w:space="0" w:color="auto"/>
        <w:bottom w:val="none" w:sz="0" w:space="0" w:color="auto"/>
        <w:right w:val="none" w:sz="0" w:space="0" w:color="auto"/>
      </w:divBdr>
    </w:div>
    <w:div w:id="687872408">
      <w:bodyDiv w:val="1"/>
      <w:marLeft w:val="0"/>
      <w:marRight w:val="0"/>
      <w:marTop w:val="0"/>
      <w:marBottom w:val="0"/>
      <w:divBdr>
        <w:top w:val="none" w:sz="0" w:space="0" w:color="auto"/>
        <w:left w:val="none" w:sz="0" w:space="0" w:color="auto"/>
        <w:bottom w:val="none" w:sz="0" w:space="0" w:color="auto"/>
        <w:right w:val="none" w:sz="0" w:space="0" w:color="auto"/>
      </w:divBdr>
    </w:div>
    <w:div w:id="717973067">
      <w:bodyDiv w:val="1"/>
      <w:marLeft w:val="0"/>
      <w:marRight w:val="0"/>
      <w:marTop w:val="0"/>
      <w:marBottom w:val="0"/>
      <w:divBdr>
        <w:top w:val="none" w:sz="0" w:space="0" w:color="auto"/>
        <w:left w:val="none" w:sz="0" w:space="0" w:color="auto"/>
        <w:bottom w:val="none" w:sz="0" w:space="0" w:color="auto"/>
        <w:right w:val="none" w:sz="0" w:space="0" w:color="auto"/>
      </w:divBdr>
      <w:divsChild>
        <w:div w:id="1148477004">
          <w:marLeft w:val="0"/>
          <w:marRight w:val="0"/>
          <w:marTop w:val="0"/>
          <w:marBottom w:val="0"/>
          <w:divBdr>
            <w:top w:val="none" w:sz="0" w:space="0" w:color="auto"/>
            <w:left w:val="none" w:sz="0" w:space="0" w:color="auto"/>
            <w:bottom w:val="none" w:sz="0" w:space="0" w:color="auto"/>
            <w:right w:val="none" w:sz="0" w:space="0" w:color="auto"/>
          </w:divBdr>
          <w:divsChild>
            <w:div w:id="83430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85093">
      <w:bodyDiv w:val="1"/>
      <w:marLeft w:val="0"/>
      <w:marRight w:val="0"/>
      <w:marTop w:val="0"/>
      <w:marBottom w:val="0"/>
      <w:divBdr>
        <w:top w:val="none" w:sz="0" w:space="0" w:color="auto"/>
        <w:left w:val="none" w:sz="0" w:space="0" w:color="auto"/>
        <w:bottom w:val="none" w:sz="0" w:space="0" w:color="auto"/>
        <w:right w:val="none" w:sz="0" w:space="0" w:color="auto"/>
      </w:divBdr>
    </w:div>
    <w:div w:id="742798151">
      <w:bodyDiv w:val="1"/>
      <w:marLeft w:val="0"/>
      <w:marRight w:val="0"/>
      <w:marTop w:val="0"/>
      <w:marBottom w:val="0"/>
      <w:divBdr>
        <w:top w:val="none" w:sz="0" w:space="0" w:color="auto"/>
        <w:left w:val="none" w:sz="0" w:space="0" w:color="auto"/>
        <w:bottom w:val="none" w:sz="0" w:space="0" w:color="auto"/>
        <w:right w:val="none" w:sz="0" w:space="0" w:color="auto"/>
      </w:divBdr>
    </w:div>
    <w:div w:id="791022731">
      <w:bodyDiv w:val="1"/>
      <w:marLeft w:val="0"/>
      <w:marRight w:val="0"/>
      <w:marTop w:val="0"/>
      <w:marBottom w:val="0"/>
      <w:divBdr>
        <w:top w:val="none" w:sz="0" w:space="0" w:color="auto"/>
        <w:left w:val="none" w:sz="0" w:space="0" w:color="auto"/>
        <w:bottom w:val="none" w:sz="0" w:space="0" w:color="auto"/>
        <w:right w:val="none" w:sz="0" w:space="0" w:color="auto"/>
      </w:divBdr>
    </w:div>
    <w:div w:id="795176246">
      <w:bodyDiv w:val="1"/>
      <w:marLeft w:val="0"/>
      <w:marRight w:val="0"/>
      <w:marTop w:val="0"/>
      <w:marBottom w:val="0"/>
      <w:divBdr>
        <w:top w:val="none" w:sz="0" w:space="0" w:color="auto"/>
        <w:left w:val="none" w:sz="0" w:space="0" w:color="auto"/>
        <w:bottom w:val="none" w:sz="0" w:space="0" w:color="auto"/>
        <w:right w:val="none" w:sz="0" w:space="0" w:color="auto"/>
      </w:divBdr>
      <w:divsChild>
        <w:div w:id="863179458">
          <w:marLeft w:val="0"/>
          <w:marRight w:val="0"/>
          <w:marTop w:val="0"/>
          <w:marBottom w:val="0"/>
          <w:divBdr>
            <w:top w:val="none" w:sz="0" w:space="0" w:color="auto"/>
            <w:left w:val="none" w:sz="0" w:space="0" w:color="auto"/>
            <w:bottom w:val="none" w:sz="0" w:space="0" w:color="auto"/>
            <w:right w:val="none" w:sz="0" w:space="0" w:color="auto"/>
          </w:divBdr>
          <w:divsChild>
            <w:div w:id="101753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16033">
      <w:bodyDiv w:val="1"/>
      <w:marLeft w:val="0"/>
      <w:marRight w:val="0"/>
      <w:marTop w:val="0"/>
      <w:marBottom w:val="0"/>
      <w:divBdr>
        <w:top w:val="none" w:sz="0" w:space="0" w:color="auto"/>
        <w:left w:val="none" w:sz="0" w:space="0" w:color="auto"/>
        <w:bottom w:val="none" w:sz="0" w:space="0" w:color="auto"/>
        <w:right w:val="none" w:sz="0" w:space="0" w:color="auto"/>
      </w:divBdr>
    </w:div>
    <w:div w:id="878973152">
      <w:bodyDiv w:val="1"/>
      <w:marLeft w:val="0"/>
      <w:marRight w:val="0"/>
      <w:marTop w:val="0"/>
      <w:marBottom w:val="0"/>
      <w:divBdr>
        <w:top w:val="none" w:sz="0" w:space="0" w:color="auto"/>
        <w:left w:val="none" w:sz="0" w:space="0" w:color="auto"/>
        <w:bottom w:val="none" w:sz="0" w:space="0" w:color="auto"/>
        <w:right w:val="none" w:sz="0" w:space="0" w:color="auto"/>
      </w:divBdr>
    </w:div>
    <w:div w:id="889465456">
      <w:bodyDiv w:val="1"/>
      <w:marLeft w:val="0"/>
      <w:marRight w:val="0"/>
      <w:marTop w:val="0"/>
      <w:marBottom w:val="0"/>
      <w:divBdr>
        <w:top w:val="none" w:sz="0" w:space="0" w:color="auto"/>
        <w:left w:val="none" w:sz="0" w:space="0" w:color="auto"/>
        <w:bottom w:val="none" w:sz="0" w:space="0" w:color="auto"/>
        <w:right w:val="none" w:sz="0" w:space="0" w:color="auto"/>
      </w:divBdr>
    </w:div>
    <w:div w:id="896237104">
      <w:bodyDiv w:val="1"/>
      <w:marLeft w:val="0"/>
      <w:marRight w:val="0"/>
      <w:marTop w:val="0"/>
      <w:marBottom w:val="0"/>
      <w:divBdr>
        <w:top w:val="none" w:sz="0" w:space="0" w:color="auto"/>
        <w:left w:val="none" w:sz="0" w:space="0" w:color="auto"/>
        <w:bottom w:val="none" w:sz="0" w:space="0" w:color="auto"/>
        <w:right w:val="none" w:sz="0" w:space="0" w:color="auto"/>
      </w:divBdr>
      <w:divsChild>
        <w:div w:id="132137260">
          <w:marLeft w:val="720"/>
          <w:marRight w:val="0"/>
          <w:marTop w:val="120"/>
          <w:marBottom w:val="0"/>
          <w:divBdr>
            <w:top w:val="none" w:sz="0" w:space="0" w:color="auto"/>
            <w:left w:val="none" w:sz="0" w:space="0" w:color="auto"/>
            <w:bottom w:val="none" w:sz="0" w:space="0" w:color="auto"/>
            <w:right w:val="none" w:sz="0" w:space="0" w:color="auto"/>
          </w:divBdr>
        </w:div>
        <w:div w:id="611522473">
          <w:marLeft w:val="720"/>
          <w:marRight w:val="0"/>
          <w:marTop w:val="120"/>
          <w:marBottom w:val="0"/>
          <w:divBdr>
            <w:top w:val="none" w:sz="0" w:space="0" w:color="auto"/>
            <w:left w:val="none" w:sz="0" w:space="0" w:color="auto"/>
            <w:bottom w:val="none" w:sz="0" w:space="0" w:color="auto"/>
            <w:right w:val="none" w:sz="0" w:space="0" w:color="auto"/>
          </w:divBdr>
        </w:div>
        <w:div w:id="819735600">
          <w:marLeft w:val="720"/>
          <w:marRight w:val="0"/>
          <w:marTop w:val="120"/>
          <w:marBottom w:val="0"/>
          <w:divBdr>
            <w:top w:val="none" w:sz="0" w:space="0" w:color="auto"/>
            <w:left w:val="none" w:sz="0" w:space="0" w:color="auto"/>
            <w:bottom w:val="none" w:sz="0" w:space="0" w:color="auto"/>
            <w:right w:val="none" w:sz="0" w:space="0" w:color="auto"/>
          </w:divBdr>
        </w:div>
        <w:div w:id="1231768563">
          <w:marLeft w:val="720"/>
          <w:marRight w:val="0"/>
          <w:marTop w:val="120"/>
          <w:marBottom w:val="0"/>
          <w:divBdr>
            <w:top w:val="none" w:sz="0" w:space="0" w:color="auto"/>
            <w:left w:val="none" w:sz="0" w:space="0" w:color="auto"/>
            <w:bottom w:val="none" w:sz="0" w:space="0" w:color="auto"/>
            <w:right w:val="none" w:sz="0" w:space="0" w:color="auto"/>
          </w:divBdr>
        </w:div>
        <w:div w:id="1357316616">
          <w:marLeft w:val="720"/>
          <w:marRight w:val="0"/>
          <w:marTop w:val="120"/>
          <w:marBottom w:val="0"/>
          <w:divBdr>
            <w:top w:val="none" w:sz="0" w:space="0" w:color="auto"/>
            <w:left w:val="none" w:sz="0" w:space="0" w:color="auto"/>
            <w:bottom w:val="none" w:sz="0" w:space="0" w:color="auto"/>
            <w:right w:val="none" w:sz="0" w:space="0" w:color="auto"/>
          </w:divBdr>
        </w:div>
        <w:div w:id="1360548223">
          <w:marLeft w:val="720"/>
          <w:marRight w:val="0"/>
          <w:marTop w:val="120"/>
          <w:marBottom w:val="0"/>
          <w:divBdr>
            <w:top w:val="none" w:sz="0" w:space="0" w:color="auto"/>
            <w:left w:val="none" w:sz="0" w:space="0" w:color="auto"/>
            <w:bottom w:val="none" w:sz="0" w:space="0" w:color="auto"/>
            <w:right w:val="none" w:sz="0" w:space="0" w:color="auto"/>
          </w:divBdr>
        </w:div>
        <w:div w:id="1415738024">
          <w:marLeft w:val="720"/>
          <w:marRight w:val="0"/>
          <w:marTop w:val="120"/>
          <w:marBottom w:val="0"/>
          <w:divBdr>
            <w:top w:val="none" w:sz="0" w:space="0" w:color="auto"/>
            <w:left w:val="none" w:sz="0" w:space="0" w:color="auto"/>
            <w:bottom w:val="none" w:sz="0" w:space="0" w:color="auto"/>
            <w:right w:val="none" w:sz="0" w:space="0" w:color="auto"/>
          </w:divBdr>
        </w:div>
        <w:div w:id="1663850744">
          <w:marLeft w:val="720"/>
          <w:marRight w:val="0"/>
          <w:marTop w:val="120"/>
          <w:marBottom w:val="0"/>
          <w:divBdr>
            <w:top w:val="none" w:sz="0" w:space="0" w:color="auto"/>
            <w:left w:val="none" w:sz="0" w:space="0" w:color="auto"/>
            <w:bottom w:val="none" w:sz="0" w:space="0" w:color="auto"/>
            <w:right w:val="none" w:sz="0" w:space="0" w:color="auto"/>
          </w:divBdr>
        </w:div>
        <w:div w:id="1755278167">
          <w:marLeft w:val="720"/>
          <w:marRight w:val="0"/>
          <w:marTop w:val="120"/>
          <w:marBottom w:val="0"/>
          <w:divBdr>
            <w:top w:val="none" w:sz="0" w:space="0" w:color="auto"/>
            <w:left w:val="none" w:sz="0" w:space="0" w:color="auto"/>
            <w:bottom w:val="none" w:sz="0" w:space="0" w:color="auto"/>
            <w:right w:val="none" w:sz="0" w:space="0" w:color="auto"/>
          </w:divBdr>
        </w:div>
        <w:div w:id="1806314816">
          <w:marLeft w:val="720"/>
          <w:marRight w:val="0"/>
          <w:marTop w:val="120"/>
          <w:marBottom w:val="0"/>
          <w:divBdr>
            <w:top w:val="none" w:sz="0" w:space="0" w:color="auto"/>
            <w:left w:val="none" w:sz="0" w:space="0" w:color="auto"/>
            <w:bottom w:val="none" w:sz="0" w:space="0" w:color="auto"/>
            <w:right w:val="none" w:sz="0" w:space="0" w:color="auto"/>
          </w:divBdr>
        </w:div>
        <w:div w:id="1923442440">
          <w:marLeft w:val="720"/>
          <w:marRight w:val="0"/>
          <w:marTop w:val="120"/>
          <w:marBottom w:val="0"/>
          <w:divBdr>
            <w:top w:val="none" w:sz="0" w:space="0" w:color="auto"/>
            <w:left w:val="none" w:sz="0" w:space="0" w:color="auto"/>
            <w:bottom w:val="none" w:sz="0" w:space="0" w:color="auto"/>
            <w:right w:val="none" w:sz="0" w:space="0" w:color="auto"/>
          </w:divBdr>
        </w:div>
      </w:divsChild>
    </w:div>
    <w:div w:id="978151703">
      <w:bodyDiv w:val="1"/>
      <w:marLeft w:val="0"/>
      <w:marRight w:val="0"/>
      <w:marTop w:val="0"/>
      <w:marBottom w:val="0"/>
      <w:divBdr>
        <w:top w:val="none" w:sz="0" w:space="0" w:color="auto"/>
        <w:left w:val="none" w:sz="0" w:space="0" w:color="auto"/>
        <w:bottom w:val="none" w:sz="0" w:space="0" w:color="auto"/>
        <w:right w:val="none" w:sz="0" w:space="0" w:color="auto"/>
      </w:divBdr>
    </w:div>
    <w:div w:id="1005784781">
      <w:bodyDiv w:val="1"/>
      <w:marLeft w:val="0"/>
      <w:marRight w:val="0"/>
      <w:marTop w:val="0"/>
      <w:marBottom w:val="0"/>
      <w:divBdr>
        <w:top w:val="none" w:sz="0" w:space="0" w:color="auto"/>
        <w:left w:val="none" w:sz="0" w:space="0" w:color="auto"/>
        <w:bottom w:val="none" w:sz="0" w:space="0" w:color="auto"/>
        <w:right w:val="none" w:sz="0" w:space="0" w:color="auto"/>
      </w:divBdr>
      <w:divsChild>
        <w:div w:id="1949657291">
          <w:marLeft w:val="0"/>
          <w:marRight w:val="0"/>
          <w:marTop w:val="0"/>
          <w:marBottom w:val="0"/>
          <w:divBdr>
            <w:top w:val="none" w:sz="0" w:space="0" w:color="auto"/>
            <w:left w:val="none" w:sz="0" w:space="0" w:color="auto"/>
            <w:bottom w:val="none" w:sz="0" w:space="0" w:color="auto"/>
            <w:right w:val="none" w:sz="0" w:space="0" w:color="auto"/>
          </w:divBdr>
          <w:divsChild>
            <w:div w:id="636226901">
              <w:marLeft w:val="0"/>
              <w:marRight w:val="0"/>
              <w:marTop w:val="0"/>
              <w:marBottom w:val="0"/>
              <w:divBdr>
                <w:top w:val="none" w:sz="0" w:space="0" w:color="auto"/>
                <w:left w:val="none" w:sz="0" w:space="0" w:color="auto"/>
                <w:bottom w:val="none" w:sz="0" w:space="0" w:color="auto"/>
                <w:right w:val="none" w:sz="0" w:space="0" w:color="auto"/>
              </w:divBdr>
              <w:divsChild>
                <w:div w:id="1250504875">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 w:id="1012415755">
      <w:bodyDiv w:val="1"/>
      <w:marLeft w:val="0"/>
      <w:marRight w:val="0"/>
      <w:marTop w:val="0"/>
      <w:marBottom w:val="0"/>
      <w:divBdr>
        <w:top w:val="none" w:sz="0" w:space="0" w:color="auto"/>
        <w:left w:val="none" w:sz="0" w:space="0" w:color="auto"/>
        <w:bottom w:val="none" w:sz="0" w:space="0" w:color="auto"/>
        <w:right w:val="none" w:sz="0" w:space="0" w:color="auto"/>
      </w:divBdr>
    </w:div>
    <w:div w:id="1043286005">
      <w:bodyDiv w:val="1"/>
      <w:marLeft w:val="0"/>
      <w:marRight w:val="0"/>
      <w:marTop w:val="0"/>
      <w:marBottom w:val="0"/>
      <w:divBdr>
        <w:top w:val="none" w:sz="0" w:space="0" w:color="auto"/>
        <w:left w:val="none" w:sz="0" w:space="0" w:color="auto"/>
        <w:bottom w:val="none" w:sz="0" w:space="0" w:color="auto"/>
        <w:right w:val="none" w:sz="0" w:space="0" w:color="auto"/>
      </w:divBdr>
      <w:divsChild>
        <w:div w:id="39596854">
          <w:marLeft w:val="0"/>
          <w:marRight w:val="0"/>
          <w:marTop w:val="0"/>
          <w:marBottom w:val="0"/>
          <w:divBdr>
            <w:top w:val="none" w:sz="0" w:space="0" w:color="auto"/>
            <w:left w:val="none" w:sz="0" w:space="0" w:color="auto"/>
            <w:bottom w:val="none" w:sz="0" w:space="0" w:color="auto"/>
            <w:right w:val="none" w:sz="0" w:space="0" w:color="auto"/>
          </w:divBdr>
          <w:divsChild>
            <w:div w:id="145667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06074">
      <w:bodyDiv w:val="1"/>
      <w:marLeft w:val="0"/>
      <w:marRight w:val="0"/>
      <w:marTop w:val="0"/>
      <w:marBottom w:val="0"/>
      <w:divBdr>
        <w:top w:val="none" w:sz="0" w:space="0" w:color="auto"/>
        <w:left w:val="none" w:sz="0" w:space="0" w:color="auto"/>
        <w:bottom w:val="none" w:sz="0" w:space="0" w:color="auto"/>
        <w:right w:val="none" w:sz="0" w:space="0" w:color="auto"/>
      </w:divBdr>
    </w:div>
    <w:div w:id="1136221018">
      <w:bodyDiv w:val="1"/>
      <w:marLeft w:val="0"/>
      <w:marRight w:val="0"/>
      <w:marTop w:val="0"/>
      <w:marBottom w:val="0"/>
      <w:divBdr>
        <w:top w:val="none" w:sz="0" w:space="0" w:color="auto"/>
        <w:left w:val="none" w:sz="0" w:space="0" w:color="auto"/>
        <w:bottom w:val="none" w:sz="0" w:space="0" w:color="auto"/>
        <w:right w:val="none" w:sz="0" w:space="0" w:color="auto"/>
      </w:divBdr>
    </w:div>
    <w:div w:id="1177383299">
      <w:bodyDiv w:val="1"/>
      <w:marLeft w:val="0"/>
      <w:marRight w:val="0"/>
      <w:marTop w:val="0"/>
      <w:marBottom w:val="0"/>
      <w:divBdr>
        <w:top w:val="none" w:sz="0" w:space="0" w:color="auto"/>
        <w:left w:val="none" w:sz="0" w:space="0" w:color="auto"/>
        <w:bottom w:val="none" w:sz="0" w:space="0" w:color="auto"/>
        <w:right w:val="none" w:sz="0" w:space="0" w:color="auto"/>
      </w:divBdr>
    </w:div>
    <w:div w:id="1227839424">
      <w:bodyDiv w:val="1"/>
      <w:marLeft w:val="0"/>
      <w:marRight w:val="0"/>
      <w:marTop w:val="0"/>
      <w:marBottom w:val="0"/>
      <w:divBdr>
        <w:top w:val="none" w:sz="0" w:space="0" w:color="auto"/>
        <w:left w:val="none" w:sz="0" w:space="0" w:color="auto"/>
        <w:bottom w:val="none" w:sz="0" w:space="0" w:color="auto"/>
        <w:right w:val="none" w:sz="0" w:space="0" w:color="auto"/>
      </w:divBdr>
      <w:divsChild>
        <w:div w:id="532037315">
          <w:marLeft w:val="0"/>
          <w:marRight w:val="0"/>
          <w:marTop w:val="0"/>
          <w:marBottom w:val="0"/>
          <w:divBdr>
            <w:top w:val="none" w:sz="0" w:space="0" w:color="auto"/>
            <w:left w:val="none" w:sz="0" w:space="0" w:color="auto"/>
            <w:bottom w:val="none" w:sz="0" w:space="0" w:color="auto"/>
            <w:right w:val="none" w:sz="0" w:space="0" w:color="auto"/>
          </w:divBdr>
          <w:divsChild>
            <w:div w:id="20455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06456">
      <w:bodyDiv w:val="1"/>
      <w:marLeft w:val="0"/>
      <w:marRight w:val="0"/>
      <w:marTop w:val="0"/>
      <w:marBottom w:val="0"/>
      <w:divBdr>
        <w:top w:val="none" w:sz="0" w:space="0" w:color="auto"/>
        <w:left w:val="none" w:sz="0" w:space="0" w:color="auto"/>
        <w:bottom w:val="none" w:sz="0" w:space="0" w:color="auto"/>
        <w:right w:val="none" w:sz="0" w:space="0" w:color="auto"/>
      </w:divBdr>
    </w:div>
    <w:div w:id="1371417312">
      <w:bodyDiv w:val="1"/>
      <w:marLeft w:val="0"/>
      <w:marRight w:val="0"/>
      <w:marTop w:val="0"/>
      <w:marBottom w:val="0"/>
      <w:divBdr>
        <w:top w:val="none" w:sz="0" w:space="0" w:color="auto"/>
        <w:left w:val="none" w:sz="0" w:space="0" w:color="auto"/>
        <w:bottom w:val="none" w:sz="0" w:space="0" w:color="auto"/>
        <w:right w:val="none" w:sz="0" w:space="0" w:color="auto"/>
      </w:divBdr>
    </w:div>
    <w:div w:id="1392927521">
      <w:bodyDiv w:val="1"/>
      <w:marLeft w:val="0"/>
      <w:marRight w:val="0"/>
      <w:marTop w:val="0"/>
      <w:marBottom w:val="0"/>
      <w:divBdr>
        <w:top w:val="none" w:sz="0" w:space="0" w:color="auto"/>
        <w:left w:val="none" w:sz="0" w:space="0" w:color="auto"/>
        <w:bottom w:val="none" w:sz="0" w:space="0" w:color="auto"/>
        <w:right w:val="none" w:sz="0" w:space="0" w:color="auto"/>
      </w:divBdr>
    </w:div>
    <w:div w:id="1404598228">
      <w:bodyDiv w:val="1"/>
      <w:marLeft w:val="0"/>
      <w:marRight w:val="0"/>
      <w:marTop w:val="0"/>
      <w:marBottom w:val="0"/>
      <w:divBdr>
        <w:top w:val="none" w:sz="0" w:space="0" w:color="auto"/>
        <w:left w:val="none" w:sz="0" w:space="0" w:color="auto"/>
        <w:bottom w:val="none" w:sz="0" w:space="0" w:color="auto"/>
        <w:right w:val="none" w:sz="0" w:space="0" w:color="auto"/>
      </w:divBdr>
    </w:div>
    <w:div w:id="1586762880">
      <w:bodyDiv w:val="1"/>
      <w:marLeft w:val="0"/>
      <w:marRight w:val="0"/>
      <w:marTop w:val="0"/>
      <w:marBottom w:val="0"/>
      <w:divBdr>
        <w:top w:val="none" w:sz="0" w:space="0" w:color="auto"/>
        <w:left w:val="none" w:sz="0" w:space="0" w:color="auto"/>
        <w:bottom w:val="none" w:sz="0" w:space="0" w:color="auto"/>
        <w:right w:val="none" w:sz="0" w:space="0" w:color="auto"/>
      </w:divBdr>
    </w:div>
    <w:div w:id="1624262881">
      <w:bodyDiv w:val="1"/>
      <w:marLeft w:val="0"/>
      <w:marRight w:val="0"/>
      <w:marTop w:val="0"/>
      <w:marBottom w:val="0"/>
      <w:divBdr>
        <w:top w:val="none" w:sz="0" w:space="0" w:color="auto"/>
        <w:left w:val="none" w:sz="0" w:space="0" w:color="auto"/>
        <w:bottom w:val="none" w:sz="0" w:space="0" w:color="auto"/>
        <w:right w:val="none" w:sz="0" w:space="0" w:color="auto"/>
      </w:divBdr>
    </w:div>
    <w:div w:id="1680154528">
      <w:bodyDiv w:val="1"/>
      <w:marLeft w:val="0"/>
      <w:marRight w:val="0"/>
      <w:marTop w:val="0"/>
      <w:marBottom w:val="0"/>
      <w:divBdr>
        <w:top w:val="none" w:sz="0" w:space="0" w:color="auto"/>
        <w:left w:val="none" w:sz="0" w:space="0" w:color="auto"/>
        <w:bottom w:val="none" w:sz="0" w:space="0" w:color="auto"/>
        <w:right w:val="none" w:sz="0" w:space="0" w:color="auto"/>
      </w:divBdr>
      <w:divsChild>
        <w:div w:id="201022046">
          <w:marLeft w:val="274"/>
          <w:marRight w:val="0"/>
          <w:marTop w:val="120"/>
          <w:marBottom w:val="0"/>
          <w:divBdr>
            <w:top w:val="none" w:sz="0" w:space="0" w:color="auto"/>
            <w:left w:val="none" w:sz="0" w:space="0" w:color="auto"/>
            <w:bottom w:val="none" w:sz="0" w:space="0" w:color="auto"/>
            <w:right w:val="none" w:sz="0" w:space="0" w:color="auto"/>
          </w:divBdr>
        </w:div>
        <w:div w:id="580410391">
          <w:marLeft w:val="274"/>
          <w:marRight w:val="0"/>
          <w:marTop w:val="120"/>
          <w:marBottom w:val="0"/>
          <w:divBdr>
            <w:top w:val="none" w:sz="0" w:space="0" w:color="auto"/>
            <w:left w:val="none" w:sz="0" w:space="0" w:color="auto"/>
            <w:bottom w:val="none" w:sz="0" w:space="0" w:color="auto"/>
            <w:right w:val="none" w:sz="0" w:space="0" w:color="auto"/>
          </w:divBdr>
        </w:div>
        <w:div w:id="805582684">
          <w:marLeft w:val="274"/>
          <w:marRight w:val="0"/>
          <w:marTop w:val="120"/>
          <w:marBottom w:val="0"/>
          <w:divBdr>
            <w:top w:val="none" w:sz="0" w:space="0" w:color="auto"/>
            <w:left w:val="none" w:sz="0" w:space="0" w:color="auto"/>
            <w:bottom w:val="none" w:sz="0" w:space="0" w:color="auto"/>
            <w:right w:val="none" w:sz="0" w:space="0" w:color="auto"/>
          </w:divBdr>
        </w:div>
        <w:div w:id="887109650">
          <w:marLeft w:val="274"/>
          <w:marRight w:val="0"/>
          <w:marTop w:val="120"/>
          <w:marBottom w:val="0"/>
          <w:divBdr>
            <w:top w:val="none" w:sz="0" w:space="0" w:color="auto"/>
            <w:left w:val="none" w:sz="0" w:space="0" w:color="auto"/>
            <w:bottom w:val="none" w:sz="0" w:space="0" w:color="auto"/>
            <w:right w:val="none" w:sz="0" w:space="0" w:color="auto"/>
          </w:divBdr>
        </w:div>
        <w:div w:id="1133477296">
          <w:marLeft w:val="274"/>
          <w:marRight w:val="0"/>
          <w:marTop w:val="120"/>
          <w:marBottom w:val="0"/>
          <w:divBdr>
            <w:top w:val="none" w:sz="0" w:space="0" w:color="auto"/>
            <w:left w:val="none" w:sz="0" w:space="0" w:color="auto"/>
            <w:bottom w:val="none" w:sz="0" w:space="0" w:color="auto"/>
            <w:right w:val="none" w:sz="0" w:space="0" w:color="auto"/>
          </w:divBdr>
        </w:div>
        <w:div w:id="1538852193">
          <w:marLeft w:val="274"/>
          <w:marRight w:val="0"/>
          <w:marTop w:val="120"/>
          <w:marBottom w:val="0"/>
          <w:divBdr>
            <w:top w:val="none" w:sz="0" w:space="0" w:color="auto"/>
            <w:left w:val="none" w:sz="0" w:space="0" w:color="auto"/>
            <w:bottom w:val="none" w:sz="0" w:space="0" w:color="auto"/>
            <w:right w:val="none" w:sz="0" w:space="0" w:color="auto"/>
          </w:divBdr>
        </w:div>
        <w:div w:id="1539392390">
          <w:marLeft w:val="274"/>
          <w:marRight w:val="0"/>
          <w:marTop w:val="120"/>
          <w:marBottom w:val="0"/>
          <w:divBdr>
            <w:top w:val="none" w:sz="0" w:space="0" w:color="auto"/>
            <w:left w:val="none" w:sz="0" w:space="0" w:color="auto"/>
            <w:bottom w:val="none" w:sz="0" w:space="0" w:color="auto"/>
            <w:right w:val="none" w:sz="0" w:space="0" w:color="auto"/>
          </w:divBdr>
        </w:div>
        <w:div w:id="1760637896">
          <w:marLeft w:val="274"/>
          <w:marRight w:val="0"/>
          <w:marTop w:val="120"/>
          <w:marBottom w:val="0"/>
          <w:divBdr>
            <w:top w:val="none" w:sz="0" w:space="0" w:color="auto"/>
            <w:left w:val="none" w:sz="0" w:space="0" w:color="auto"/>
            <w:bottom w:val="none" w:sz="0" w:space="0" w:color="auto"/>
            <w:right w:val="none" w:sz="0" w:space="0" w:color="auto"/>
          </w:divBdr>
        </w:div>
        <w:div w:id="1900356823">
          <w:marLeft w:val="274"/>
          <w:marRight w:val="0"/>
          <w:marTop w:val="120"/>
          <w:marBottom w:val="0"/>
          <w:divBdr>
            <w:top w:val="none" w:sz="0" w:space="0" w:color="auto"/>
            <w:left w:val="none" w:sz="0" w:space="0" w:color="auto"/>
            <w:bottom w:val="none" w:sz="0" w:space="0" w:color="auto"/>
            <w:right w:val="none" w:sz="0" w:space="0" w:color="auto"/>
          </w:divBdr>
        </w:div>
        <w:div w:id="2091197765">
          <w:marLeft w:val="274"/>
          <w:marRight w:val="0"/>
          <w:marTop w:val="120"/>
          <w:marBottom w:val="0"/>
          <w:divBdr>
            <w:top w:val="none" w:sz="0" w:space="0" w:color="auto"/>
            <w:left w:val="none" w:sz="0" w:space="0" w:color="auto"/>
            <w:bottom w:val="none" w:sz="0" w:space="0" w:color="auto"/>
            <w:right w:val="none" w:sz="0" w:space="0" w:color="auto"/>
          </w:divBdr>
        </w:div>
        <w:div w:id="2133354426">
          <w:marLeft w:val="274"/>
          <w:marRight w:val="0"/>
          <w:marTop w:val="120"/>
          <w:marBottom w:val="0"/>
          <w:divBdr>
            <w:top w:val="none" w:sz="0" w:space="0" w:color="auto"/>
            <w:left w:val="none" w:sz="0" w:space="0" w:color="auto"/>
            <w:bottom w:val="none" w:sz="0" w:space="0" w:color="auto"/>
            <w:right w:val="none" w:sz="0" w:space="0" w:color="auto"/>
          </w:divBdr>
        </w:div>
      </w:divsChild>
    </w:div>
    <w:div w:id="1682467605">
      <w:bodyDiv w:val="1"/>
      <w:marLeft w:val="0"/>
      <w:marRight w:val="0"/>
      <w:marTop w:val="0"/>
      <w:marBottom w:val="0"/>
      <w:divBdr>
        <w:top w:val="none" w:sz="0" w:space="0" w:color="auto"/>
        <w:left w:val="none" w:sz="0" w:space="0" w:color="auto"/>
        <w:bottom w:val="none" w:sz="0" w:space="0" w:color="auto"/>
        <w:right w:val="none" w:sz="0" w:space="0" w:color="auto"/>
      </w:divBdr>
      <w:divsChild>
        <w:div w:id="46998532">
          <w:marLeft w:val="274"/>
          <w:marRight w:val="0"/>
          <w:marTop w:val="120"/>
          <w:marBottom w:val="0"/>
          <w:divBdr>
            <w:top w:val="none" w:sz="0" w:space="0" w:color="auto"/>
            <w:left w:val="none" w:sz="0" w:space="0" w:color="auto"/>
            <w:bottom w:val="none" w:sz="0" w:space="0" w:color="auto"/>
            <w:right w:val="none" w:sz="0" w:space="0" w:color="auto"/>
          </w:divBdr>
        </w:div>
        <w:div w:id="96296616">
          <w:marLeft w:val="274"/>
          <w:marRight w:val="0"/>
          <w:marTop w:val="120"/>
          <w:marBottom w:val="0"/>
          <w:divBdr>
            <w:top w:val="none" w:sz="0" w:space="0" w:color="auto"/>
            <w:left w:val="none" w:sz="0" w:space="0" w:color="auto"/>
            <w:bottom w:val="none" w:sz="0" w:space="0" w:color="auto"/>
            <w:right w:val="none" w:sz="0" w:space="0" w:color="auto"/>
          </w:divBdr>
        </w:div>
        <w:div w:id="98457098">
          <w:marLeft w:val="274"/>
          <w:marRight w:val="0"/>
          <w:marTop w:val="120"/>
          <w:marBottom w:val="0"/>
          <w:divBdr>
            <w:top w:val="none" w:sz="0" w:space="0" w:color="auto"/>
            <w:left w:val="none" w:sz="0" w:space="0" w:color="auto"/>
            <w:bottom w:val="none" w:sz="0" w:space="0" w:color="auto"/>
            <w:right w:val="none" w:sz="0" w:space="0" w:color="auto"/>
          </w:divBdr>
        </w:div>
        <w:div w:id="437800206">
          <w:marLeft w:val="274"/>
          <w:marRight w:val="0"/>
          <w:marTop w:val="120"/>
          <w:marBottom w:val="0"/>
          <w:divBdr>
            <w:top w:val="none" w:sz="0" w:space="0" w:color="auto"/>
            <w:left w:val="none" w:sz="0" w:space="0" w:color="auto"/>
            <w:bottom w:val="none" w:sz="0" w:space="0" w:color="auto"/>
            <w:right w:val="none" w:sz="0" w:space="0" w:color="auto"/>
          </w:divBdr>
        </w:div>
        <w:div w:id="837573858">
          <w:marLeft w:val="274"/>
          <w:marRight w:val="0"/>
          <w:marTop w:val="120"/>
          <w:marBottom w:val="0"/>
          <w:divBdr>
            <w:top w:val="none" w:sz="0" w:space="0" w:color="auto"/>
            <w:left w:val="none" w:sz="0" w:space="0" w:color="auto"/>
            <w:bottom w:val="none" w:sz="0" w:space="0" w:color="auto"/>
            <w:right w:val="none" w:sz="0" w:space="0" w:color="auto"/>
          </w:divBdr>
        </w:div>
        <w:div w:id="924220239">
          <w:marLeft w:val="274"/>
          <w:marRight w:val="0"/>
          <w:marTop w:val="120"/>
          <w:marBottom w:val="0"/>
          <w:divBdr>
            <w:top w:val="none" w:sz="0" w:space="0" w:color="auto"/>
            <w:left w:val="none" w:sz="0" w:space="0" w:color="auto"/>
            <w:bottom w:val="none" w:sz="0" w:space="0" w:color="auto"/>
            <w:right w:val="none" w:sz="0" w:space="0" w:color="auto"/>
          </w:divBdr>
        </w:div>
        <w:div w:id="1166048638">
          <w:marLeft w:val="274"/>
          <w:marRight w:val="0"/>
          <w:marTop w:val="120"/>
          <w:marBottom w:val="0"/>
          <w:divBdr>
            <w:top w:val="none" w:sz="0" w:space="0" w:color="auto"/>
            <w:left w:val="none" w:sz="0" w:space="0" w:color="auto"/>
            <w:bottom w:val="none" w:sz="0" w:space="0" w:color="auto"/>
            <w:right w:val="none" w:sz="0" w:space="0" w:color="auto"/>
          </w:divBdr>
        </w:div>
        <w:div w:id="1546065542">
          <w:marLeft w:val="274"/>
          <w:marRight w:val="0"/>
          <w:marTop w:val="120"/>
          <w:marBottom w:val="0"/>
          <w:divBdr>
            <w:top w:val="none" w:sz="0" w:space="0" w:color="auto"/>
            <w:left w:val="none" w:sz="0" w:space="0" w:color="auto"/>
            <w:bottom w:val="none" w:sz="0" w:space="0" w:color="auto"/>
            <w:right w:val="none" w:sz="0" w:space="0" w:color="auto"/>
          </w:divBdr>
        </w:div>
        <w:div w:id="1763212607">
          <w:marLeft w:val="274"/>
          <w:marRight w:val="0"/>
          <w:marTop w:val="120"/>
          <w:marBottom w:val="0"/>
          <w:divBdr>
            <w:top w:val="none" w:sz="0" w:space="0" w:color="auto"/>
            <w:left w:val="none" w:sz="0" w:space="0" w:color="auto"/>
            <w:bottom w:val="none" w:sz="0" w:space="0" w:color="auto"/>
            <w:right w:val="none" w:sz="0" w:space="0" w:color="auto"/>
          </w:divBdr>
        </w:div>
        <w:div w:id="1802649582">
          <w:marLeft w:val="274"/>
          <w:marRight w:val="0"/>
          <w:marTop w:val="120"/>
          <w:marBottom w:val="0"/>
          <w:divBdr>
            <w:top w:val="none" w:sz="0" w:space="0" w:color="auto"/>
            <w:left w:val="none" w:sz="0" w:space="0" w:color="auto"/>
            <w:bottom w:val="none" w:sz="0" w:space="0" w:color="auto"/>
            <w:right w:val="none" w:sz="0" w:space="0" w:color="auto"/>
          </w:divBdr>
        </w:div>
        <w:div w:id="2032029213">
          <w:marLeft w:val="274"/>
          <w:marRight w:val="0"/>
          <w:marTop w:val="120"/>
          <w:marBottom w:val="0"/>
          <w:divBdr>
            <w:top w:val="none" w:sz="0" w:space="0" w:color="auto"/>
            <w:left w:val="none" w:sz="0" w:space="0" w:color="auto"/>
            <w:bottom w:val="none" w:sz="0" w:space="0" w:color="auto"/>
            <w:right w:val="none" w:sz="0" w:space="0" w:color="auto"/>
          </w:divBdr>
        </w:div>
      </w:divsChild>
    </w:div>
    <w:div w:id="1708721230">
      <w:bodyDiv w:val="1"/>
      <w:marLeft w:val="0"/>
      <w:marRight w:val="0"/>
      <w:marTop w:val="0"/>
      <w:marBottom w:val="0"/>
      <w:divBdr>
        <w:top w:val="none" w:sz="0" w:space="0" w:color="auto"/>
        <w:left w:val="none" w:sz="0" w:space="0" w:color="auto"/>
        <w:bottom w:val="none" w:sz="0" w:space="0" w:color="auto"/>
        <w:right w:val="none" w:sz="0" w:space="0" w:color="auto"/>
      </w:divBdr>
    </w:div>
    <w:div w:id="1745226635">
      <w:bodyDiv w:val="1"/>
      <w:marLeft w:val="0"/>
      <w:marRight w:val="0"/>
      <w:marTop w:val="0"/>
      <w:marBottom w:val="0"/>
      <w:divBdr>
        <w:top w:val="none" w:sz="0" w:space="0" w:color="auto"/>
        <w:left w:val="none" w:sz="0" w:space="0" w:color="auto"/>
        <w:bottom w:val="none" w:sz="0" w:space="0" w:color="auto"/>
        <w:right w:val="none" w:sz="0" w:space="0" w:color="auto"/>
      </w:divBdr>
    </w:div>
    <w:div w:id="1770738466">
      <w:bodyDiv w:val="1"/>
      <w:marLeft w:val="0"/>
      <w:marRight w:val="0"/>
      <w:marTop w:val="0"/>
      <w:marBottom w:val="0"/>
      <w:divBdr>
        <w:top w:val="none" w:sz="0" w:space="0" w:color="auto"/>
        <w:left w:val="none" w:sz="0" w:space="0" w:color="auto"/>
        <w:bottom w:val="none" w:sz="0" w:space="0" w:color="auto"/>
        <w:right w:val="none" w:sz="0" w:space="0" w:color="auto"/>
      </w:divBdr>
    </w:div>
    <w:div w:id="1787578377">
      <w:bodyDiv w:val="1"/>
      <w:marLeft w:val="0"/>
      <w:marRight w:val="0"/>
      <w:marTop w:val="0"/>
      <w:marBottom w:val="0"/>
      <w:divBdr>
        <w:top w:val="none" w:sz="0" w:space="0" w:color="auto"/>
        <w:left w:val="none" w:sz="0" w:space="0" w:color="auto"/>
        <w:bottom w:val="none" w:sz="0" w:space="0" w:color="auto"/>
        <w:right w:val="none" w:sz="0" w:space="0" w:color="auto"/>
      </w:divBdr>
    </w:div>
    <w:div w:id="1838303507">
      <w:bodyDiv w:val="1"/>
      <w:marLeft w:val="0"/>
      <w:marRight w:val="0"/>
      <w:marTop w:val="0"/>
      <w:marBottom w:val="0"/>
      <w:divBdr>
        <w:top w:val="none" w:sz="0" w:space="0" w:color="auto"/>
        <w:left w:val="none" w:sz="0" w:space="0" w:color="auto"/>
        <w:bottom w:val="none" w:sz="0" w:space="0" w:color="auto"/>
        <w:right w:val="none" w:sz="0" w:space="0" w:color="auto"/>
      </w:divBdr>
    </w:div>
    <w:div w:id="1847358402">
      <w:bodyDiv w:val="1"/>
      <w:marLeft w:val="0"/>
      <w:marRight w:val="0"/>
      <w:marTop w:val="0"/>
      <w:marBottom w:val="0"/>
      <w:divBdr>
        <w:top w:val="none" w:sz="0" w:space="0" w:color="auto"/>
        <w:left w:val="none" w:sz="0" w:space="0" w:color="auto"/>
        <w:bottom w:val="none" w:sz="0" w:space="0" w:color="auto"/>
        <w:right w:val="none" w:sz="0" w:space="0" w:color="auto"/>
      </w:divBdr>
    </w:div>
    <w:div w:id="1867521798">
      <w:bodyDiv w:val="1"/>
      <w:marLeft w:val="0"/>
      <w:marRight w:val="0"/>
      <w:marTop w:val="0"/>
      <w:marBottom w:val="0"/>
      <w:divBdr>
        <w:top w:val="none" w:sz="0" w:space="0" w:color="auto"/>
        <w:left w:val="none" w:sz="0" w:space="0" w:color="auto"/>
        <w:bottom w:val="none" w:sz="0" w:space="0" w:color="auto"/>
        <w:right w:val="none" w:sz="0" w:space="0" w:color="auto"/>
      </w:divBdr>
    </w:div>
    <w:div w:id="1889220682">
      <w:bodyDiv w:val="1"/>
      <w:marLeft w:val="0"/>
      <w:marRight w:val="0"/>
      <w:marTop w:val="0"/>
      <w:marBottom w:val="0"/>
      <w:divBdr>
        <w:top w:val="none" w:sz="0" w:space="0" w:color="auto"/>
        <w:left w:val="none" w:sz="0" w:space="0" w:color="auto"/>
        <w:bottom w:val="none" w:sz="0" w:space="0" w:color="auto"/>
        <w:right w:val="none" w:sz="0" w:space="0" w:color="auto"/>
      </w:divBdr>
    </w:div>
    <w:div w:id="1954164433">
      <w:bodyDiv w:val="1"/>
      <w:marLeft w:val="0"/>
      <w:marRight w:val="0"/>
      <w:marTop w:val="0"/>
      <w:marBottom w:val="0"/>
      <w:divBdr>
        <w:top w:val="none" w:sz="0" w:space="0" w:color="auto"/>
        <w:left w:val="none" w:sz="0" w:space="0" w:color="auto"/>
        <w:bottom w:val="none" w:sz="0" w:space="0" w:color="auto"/>
        <w:right w:val="none" w:sz="0" w:space="0" w:color="auto"/>
      </w:divBdr>
    </w:div>
    <w:div w:id="1969967476">
      <w:bodyDiv w:val="1"/>
      <w:marLeft w:val="0"/>
      <w:marRight w:val="0"/>
      <w:marTop w:val="0"/>
      <w:marBottom w:val="0"/>
      <w:divBdr>
        <w:top w:val="none" w:sz="0" w:space="0" w:color="auto"/>
        <w:left w:val="none" w:sz="0" w:space="0" w:color="auto"/>
        <w:bottom w:val="none" w:sz="0" w:space="0" w:color="auto"/>
        <w:right w:val="none" w:sz="0" w:space="0" w:color="auto"/>
      </w:divBdr>
    </w:div>
    <w:div w:id="1977371753">
      <w:bodyDiv w:val="1"/>
      <w:marLeft w:val="0"/>
      <w:marRight w:val="0"/>
      <w:marTop w:val="0"/>
      <w:marBottom w:val="0"/>
      <w:divBdr>
        <w:top w:val="none" w:sz="0" w:space="0" w:color="auto"/>
        <w:left w:val="none" w:sz="0" w:space="0" w:color="auto"/>
        <w:bottom w:val="none" w:sz="0" w:space="0" w:color="auto"/>
        <w:right w:val="none" w:sz="0" w:space="0" w:color="auto"/>
      </w:divBdr>
    </w:div>
    <w:div w:id="1986035667">
      <w:bodyDiv w:val="1"/>
      <w:marLeft w:val="0"/>
      <w:marRight w:val="0"/>
      <w:marTop w:val="0"/>
      <w:marBottom w:val="0"/>
      <w:divBdr>
        <w:top w:val="none" w:sz="0" w:space="0" w:color="auto"/>
        <w:left w:val="none" w:sz="0" w:space="0" w:color="auto"/>
        <w:bottom w:val="none" w:sz="0" w:space="0" w:color="auto"/>
        <w:right w:val="none" w:sz="0" w:space="0" w:color="auto"/>
      </w:divBdr>
    </w:div>
    <w:div w:id="2014186036">
      <w:bodyDiv w:val="1"/>
      <w:marLeft w:val="0"/>
      <w:marRight w:val="0"/>
      <w:marTop w:val="0"/>
      <w:marBottom w:val="0"/>
      <w:divBdr>
        <w:top w:val="none" w:sz="0" w:space="0" w:color="auto"/>
        <w:left w:val="none" w:sz="0" w:space="0" w:color="auto"/>
        <w:bottom w:val="none" w:sz="0" w:space="0" w:color="auto"/>
        <w:right w:val="none" w:sz="0" w:space="0" w:color="auto"/>
      </w:divBdr>
      <w:divsChild>
        <w:div w:id="266891587">
          <w:marLeft w:val="446"/>
          <w:marRight w:val="0"/>
          <w:marTop w:val="360"/>
          <w:marBottom w:val="0"/>
          <w:divBdr>
            <w:top w:val="none" w:sz="0" w:space="0" w:color="auto"/>
            <w:left w:val="none" w:sz="0" w:space="0" w:color="auto"/>
            <w:bottom w:val="none" w:sz="0" w:space="0" w:color="auto"/>
            <w:right w:val="none" w:sz="0" w:space="0" w:color="auto"/>
          </w:divBdr>
        </w:div>
        <w:div w:id="559219779">
          <w:marLeft w:val="446"/>
          <w:marRight w:val="0"/>
          <w:marTop w:val="360"/>
          <w:marBottom w:val="0"/>
          <w:divBdr>
            <w:top w:val="none" w:sz="0" w:space="0" w:color="auto"/>
            <w:left w:val="none" w:sz="0" w:space="0" w:color="auto"/>
            <w:bottom w:val="none" w:sz="0" w:space="0" w:color="auto"/>
            <w:right w:val="none" w:sz="0" w:space="0" w:color="auto"/>
          </w:divBdr>
        </w:div>
        <w:div w:id="890575700">
          <w:marLeft w:val="446"/>
          <w:marRight w:val="0"/>
          <w:marTop w:val="360"/>
          <w:marBottom w:val="0"/>
          <w:divBdr>
            <w:top w:val="none" w:sz="0" w:space="0" w:color="auto"/>
            <w:left w:val="none" w:sz="0" w:space="0" w:color="auto"/>
            <w:bottom w:val="none" w:sz="0" w:space="0" w:color="auto"/>
            <w:right w:val="none" w:sz="0" w:space="0" w:color="auto"/>
          </w:divBdr>
        </w:div>
        <w:div w:id="911617263">
          <w:marLeft w:val="446"/>
          <w:marRight w:val="0"/>
          <w:marTop w:val="360"/>
          <w:marBottom w:val="0"/>
          <w:divBdr>
            <w:top w:val="none" w:sz="0" w:space="0" w:color="auto"/>
            <w:left w:val="none" w:sz="0" w:space="0" w:color="auto"/>
            <w:bottom w:val="none" w:sz="0" w:space="0" w:color="auto"/>
            <w:right w:val="none" w:sz="0" w:space="0" w:color="auto"/>
          </w:divBdr>
        </w:div>
        <w:div w:id="1052651618">
          <w:marLeft w:val="446"/>
          <w:marRight w:val="0"/>
          <w:marTop w:val="360"/>
          <w:marBottom w:val="0"/>
          <w:divBdr>
            <w:top w:val="none" w:sz="0" w:space="0" w:color="auto"/>
            <w:left w:val="none" w:sz="0" w:space="0" w:color="auto"/>
            <w:bottom w:val="none" w:sz="0" w:space="0" w:color="auto"/>
            <w:right w:val="none" w:sz="0" w:space="0" w:color="auto"/>
          </w:divBdr>
        </w:div>
        <w:div w:id="1121803867">
          <w:marLeft w:val="446"/>
          <w:marRight w:val="0"/>
          <w:marTop w:val="360"/>
          <w:marBottom w:val="0"/>
          <w:divBdr>
            <w:top w:val="none" w:sz="0" w:space="0" w:color="auto"/>
            <w:left w:val="none" w:sz="0" w:space="0" w:color="auto"/>
            <w:bottom w:val="none" w:sz="0" w:space="0" w:color="auto"/>
            <w:right w:val="none" w:sz="0" w:space="0" w:color="auto"/>
          </w:divBdr>
        </w:div>
        <w:div w:id="1275482357">
          <w:marLeft w:val="446"/>
          <w:marRight w:val="0"/>
          <w:marTop w:val="360"/>
          <w:marBottom w:val="0"/>
          <w:divBdr>
            <w:top w:val="none" w:sz="0" w:space="0" w:color="auto"/>
            <w:left w:val="none" w:sz="0" w:space="0" w:color="auto"/>
            <w:bottom w:val="none" w:sz="0" w:space="0" w:color="auto"/>
            <w:right w:val="none" w:sz="0" w:space="0" w:color="auto"/>
          </w:divBdr>
        </w:div>
        <w:div w:id="1365328019">
          <w:marLeft w:val="446"/>
          <w:marRight w:val="0"/>
          <w:marTop w:val="360"/>
          <w:marBottom w:val="0"/>
          <w:divBdr>
            <w:top w:val="none" w:sz="0" w:space="0" w:color="auto"/>
            <w:left w:val="none" w:sz="0" w:space="0" w:color="auto"/>
            <w:bottom w:val="none" w:sz="0" w:space="0" w:color="auto"/>
            <w:right w:val="none" w:sz="0" w:space="0" w:color="auto"/>
          </w:divBdr>
        </w:div>
        <w:div w:id="1759329846">
          <w:marLeft w:val="446"/>
          <w:marRight w:val="0"/>
          <w:marTop w:val="360"/>
          <w:marBottom w:val="0"/>
          <w:divBdr>
            <w:top w:val="none" w:sz="0" w:space="0" w:color="auto"/>
            <w:left w:val="none" w:sz="0" w:space="0" w:color="auto"/>
            <w:bottom w:val="none" w:sz="0" w:space="0" w:color="auto"/>
            <w:right w:val="none" w:sz="0" w:space="0" w:color="auto"/>
          </w:divBdr>
        </w:div>
        <w:div w:id="2140220648">
          <w:marLeft w:val="446"/>
          <w:marRight w:val="0"/>
          <w:marTop w:val="360"/>
          <w:marBottom w:val="0"/>
          <w:divBdr>
            <w:top w:val="none" w:sz="0" w:space="0" w:color="auto"/>
            <w:left w:val="none" w:sz="0" w:space="0" w:color="auto"/>
            <w:bottom w:val="none" w:sz="0" w:space="0" w:color="auto"/>
            <w:right w:val="none" w:sz="0" w:space="0" w:color="auto"/>
          </w:divBdr>
        </w:div>
      </w:divsChild>
    </w:div>
    <w:div w:id="2033989452">
      <w:bodyDiv w:val="1"/>
      <w:marLeft w:val="0"/>
      <w:marRight w:val="0"/>
      <w:marTop w:val="0"/>
      <w:marBottom w:val="0"/>
      <w:divBdr>
        <w:top w:val="none" w:sz="0" w:space="0" w:color="auto"/>
        <w:left w:val="none" w:sz="0" w:space="0" w:color="auto"/>
        <w:bottom w:val="none" w:sz="0" w:space="0" w:color="auto"/>
        <w:right w:val="none" w:sz="0" w:space="0" w:color="auto"/>
      </w:divBdr>
    </w:div>
    <w:div w:id="2038581342">
      <w:bodyDiv w:val="1"/>
      <w:marLeft w:val="0"/>
      <w:marRight w:val="0"/>
      <w:marTop w:val="0"/>
      <w:marBottom w:val="0"/>
      <w:divBdr>
        <w:top w:val="none" w:sz="0" w:space="0" w:color="auto"/>
        <w:left w:val="none" w:sz="0" w:space="0" w:color="auto"/>
        <w:bottom w:val="none" w:sz="0" w:space="0" w:color="auto"/>
        <w:right w:val="none" w:sz="0" w:space="0" w:color="auto"/>
      </w:divBdr>
    </w:div>
    <w:div w:id="2043479407">
      <w:bodyDiv w:val="1"/>
      <w:marLeft w:val="0"/>
      <w:marRight w:val="0"/>
      <w:marTop w:val="0"/>
      <w:marBottom w:val="0"/>
      <w:divBdr>
        <w:top w:val="none" w:sz="0" w:space="0" w:color="auto"/>
        <w:left w:val="none" w:sz="0" w:space="0" w:color="auto"/>
        <w:bottom w:val="none" w:sz="0" w:space="0" w:color="auto"/>
        <w:right w:val="none" w:sz="0" w:space="0" w:color="auto"/>
      </w:divBdr>
    </w:div>
    <w:div w:id="2067802132">
      <w:bodyDiv w:val="1"/>
      <w:marLeft w:val="0"/>
      <w:marRight w:val="0"/>
      <w:marTop w:val="0"/>
      <w:marBottom w:val="0"/>
      <w:divBdr>
        <w:top w:val="none" w:sz="0" w:space="0" w:color="auto"/>
        <w:left w:val="none" w:sz="0" w:space="0" w:color="auto"/>
        <w:bottom w:val="none" w:sz="0" w:space="0" w:color="auto"/>
        <w:right w:val="none" w:sz="0" w:space="0" w:color="auto"/>
      </w:divBdr>
    </w:div>
    <w:div w:id="2072844999">
      <w:bodyDiv w:val="1"/>
      <w:marLeft w:val="0"/>
      <w:marRight w:val="0"/>
      <w:marTop w:val="0"/>
      <w:marBottom w:val="0"/>
      <w:divBdr>
        <w:top w:val="none" w:sz="0" w:space="0" w:color="auto"/>
        <w:left w:val="none" w:sz="0" w:space="0" w:color="auto"/>
        <w:bottom w:val="none" w:sz="0" w:space="0" w:color="auto"/>
        <w:right w:val="none" w:sz="0" w:space="0" w:color="auto"/>
      </w:divBdr>
    </w:div>
    <w:div w:id="2095391059">
      <w:bodyDiv w:val="1"/>
      <w:marLeft w:val="0"/>
      <w:marRight w:val="0"/>
      <w:marTop w:val="0"/>
      <w:marBottom w:val="0"/>
      <w:divBdr>
        <w:top w:val="none" w:sz="0" w:space="0" w:color="auto"/>
        <w:left w:val="none" w:sz="0" w:space="0" w:color="auto"/>
        <w:bottom w:val="none" w:sz="0" w:space="0" w:color="auto"/>
        <w:right w:val="none" w:sz="0" w:space="0" w:color="auto"/>
      </w:divBdr>
    </w:div>
    <w:div w:id="2118131309">
      <w:bodyDiv w:val="1"/>
      <w:marLeft w:val="0"/>
      <w:marRight w:val="0"/>
      <w:marTop w:val="0"/>
      <w:marBottom w:val="0"/>
      <w:divBdr>
        <w:top w:val="none" w:sz="0" w:space="0" w:color="auto"/>
        <w:left w:val="none" w:sz="0" w:space="0" w:color="auto"/>
        <w:bottom w:val="none" w:sz="0" w:space="0" w:color="auto"/>
        <w:right w:val="none" w:sz="0" w:space="0" w:color="auto"/>
      </w:divBdr>
    </w:div>
    <w:div w:id="2128549126">
      <w:bodyDiv w:val="1"/>
      <w:marLeft w:val="0"/>
      <w:marRight w:val="0"/>
      <w:marTop w:val="0"/>
      <w:marBottom w:val="0"/>
      <w:divBdr>
        <w:top w:val="none" w:sz="0" w:space="0" w:color="auto"/>
        <w:left w:val="none" w:sz="0" w:space="0" w:color="auto"/>
        <w:bottom w:val="none" w:sz="0" w:space="0" w:color="auto"/>
        <w:right w:val="none" w:sz="0" w:space="0" w:color="auto"/>
      </w:divBdr>
    </w:div>
    <w:div w:id="2135519379">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microsoft.com/office/2011/relationships/people" Target="peop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5" Type="http://schemas.openxmlformats.org/officeDocument/2006/relationships/image" Target="media/image7.png"/><Relationship Id="rId4" Type="http://schemas.openxmlformats.org/officeDocument/2006/relationships/image" Target="media/image6.png"/></Relationships>
</file>

<file path=word/theme/theme1.xml><?xml version="1.0" encoding="utf-8"?>
<a:theme xmlns:a="http://schemas.openxmlformats.org/drawingml/2006/main" name="Office Theme">
  <a:themeElements>
    <a:clrScheme name="Custom 2">
      <a:dk1>
        <a:srgbClr val="000000"/>
      </a:dk1>
      <a:lt1>
        <a:srgbClr val="FFFFFF"/>
      </a:lt1>
      <a:dk2>
        <a:srgbClr val="000000"/>
      </a:dk2>
      <a:lt2>
        <a:srgbClr val="DFE3E5"/>
      </a:lt2>
      <a:accent1>
        <a:srgbClr val="214B54"/>
      </a:accent1>
      <a:accent2>
        <a:srgbClr val="3C4245"/>
      </a:accent2>
      <a:accent3>
        <a:srgbClr val="1D4067"/>
      </a:accent3>
      <a:accent4>
        <a:srgbClr val="566A7C"/>
      </a:accent4>
      <a:accent5>
        <a:srgbClr val="2B7981"/>
      </a:accent5>
      <a:accent6>
        <a:srgbClr val="23A4A7"/>
      </a:accent6>
      <a:hlink>
        <a:srgbClr val="2E64A2"/>
      </a:hlink>
      <a:folHlink>
        <a:srgbClr val="9E0000"/>
      </a:folHlink>
    </a:clrScheme>
    <a:fontScheme name="Custom 1">
      <a:majorFont>
        <a:latin typeface="TT Norms Medium"/>
        <a:ea typeface=""/>
        <a:cs typeface=""/>
      </a:majorFont>
      <a:minorFont>
        <a:latin typeface="TT Norms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4B440AD86947947A16E0B693ACBA7F5" ma:contentTypeVersion="15" ma:contentTypeDescription="Create a new document." ma:contentTypeScope="" ma:versionID="d0d50f4d548d153246d9f079d781cb46">
  <xsd:schema xmlns:xsd="http://www.w3.org/2001/XMLSchema" xmlns:xs="http://www.w3.org/2001/XMLSchema" xmlns:p="http://schemas.microsoft.com/office/2006/metadata/properties" xmlns:ns3="db584fdb-0f2c-4dac-aed6-ebb7be911fc8" xmlns:ns4="e0f9b4ab-f440-4086-bd86-fccee78e0326" targetNamespace="http://schemas.microsoft.com/office/2006/metadata/properties" ma:root="true" ma:fieldsID="1746962a97371e52b3e06f71cb8cbda6" ns3:_="" ns4:_="">
    <xsd:import namespace="db584fdb-0f2c-4dac-aed6-ebb7be911fc8"/>
    <xsd:import namespace="e0f9b4ab-f440-4086-bd86-fccee78e0326"/>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DateTaken" minOccurs="0"/>
                <xsd:element ref="ns3:MediaServiceAutoTags" minOccurs="0"/>
                <xsd:element ref="ns3:MediaLengthInSecond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584fdb-0f2c-4dac-aed6-ebb7be911f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0f9b4ab-f440-4086-bd86-fccee78e0326"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db584fdb-0f2c-4dac-aed6-ebb7be911fc8" xsi:nil="true"/>
  </documentManagement>
</p:properties>
</file>

<file path=customXml/itemProps1.xml><?xml version="1.0" encoding="utf-8"?>
<ds:datastoreItem xmlns:ds="http://schemas.openxmlformats.org/officeDocument/2006/customXml" ds:itemID="{1B14482E-A278-48E7-8CBC-6B5C6E52A56D}">
  <ds:schemaRefs>
    <ds:schemaRef ds:uri="http://schemas.microsoft.com/sharepoint/v3/contenttype/forms"/>
  </ds:schemaRefs>
</ds:datastoreItem>
</file>

<file path=customXml/itemProps2.xml><?xml version="1.0" encoding="utf-8"?>
<ds:datastoreItem xmlns:ds="http://schemas.openxmlformats.org/officeDocument/2006/customXml" ds:itemID="{24127B43-9A01-413F-A380-0D26E087A0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584fdb-0f2c-4dac-aed6-ebb7be911fc8"/>
    <ds:schemaRef ds:uri="e0f9b4ab-f440-4086-bd86-fccee78e03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55C1CA4-F38D-4439-9E78-155540F2186B}">
  <ds:schemaRefs>
    <ds:schemaRef ds:uri="http://schemas.openxmlformats.org/officeDocument/2006/bibliography"/>
  </ds:schemaRefs>
</ds:datastoreItem>
</file>

<file path=customXml/itemProps4.xml><?xml version="1.0" encoding="utf-8"?>
<ds:datastoreItem xmlns:ds="http://schemas.openxmlformats.org/officeDocument/2006/customXml" ds:itemID="{AD5E69C1-9009-4865-A537-AB991C114105}">
  <ds:schemaRefs>
    <ds:schemaRef ds:uri="http://schemas.microsoft.com/office/2006/metadata/properties"/>
    <ds:schemaRef ds:uri="http://schemas.microsoft.com/office/infopath/2007/PartnerControls"/>
    <ds:schemaRef ds:uri="db584fdb-0f2c-4dac-aed6-ebb7be911fc8"/>
  </ds:schemaRefs>
</ds:datastoreItem>
</file>

<file path=docProps/app.xml><?xml version="1.0" encoding="utf-8"?>
<Properties xmlns="http://schemas.openxmlformats.org/officeDocument/2006/extended-properties" xmlns:vt="http://schemas.openxmlformats.org/officeDocument/2006/docPropsVTypes">
  <Template>Normal.dotm</Template>
  <TotalTime>1800</TotalTime>
  <Pages>15</Pages>
  <Words>4983</Words>
  <Characters>28407</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Rawat</dc:creator>
  <cp:keywords/>
  <dc:description/>
  <cp:lastModifiedBy>Ajitesh Pathak</cp:lastModifiedBy>
  <cp:revision>76</cp:revision>
  <cp:lastPrinted>2024-01-25T10:14:00Z</cp:lastPrinted>
  <dcterms:created xsi:type="dcterms:W3CDTF">2024-04-09T07:22:00Z</dcterms:created>
  <dcterms:modified xsi:type="dcterms:W3CDTF">2024-05-01T12:23:00Z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d66bd61b72a1e600f2a37056e66d1d2a501a50f6f493e8d7afdc3c805b52396e</vt:lpwstr>
  </property>
  <property fmtid="{D5CDD505-2E9C-101B-9397-08002B2CF9AE}" pid="3" name="ContentTypeId">
    <vt:lpwstr>0x01010034B440AD86947947A16E0B693ACBA7F5</vt:lpwstr>
  </property>
</Properties>
</file>